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E5D1F" w14:textId="77777777" w:rsidR="00FB5877" w:rsidRPr="005622FB" w:rsidRDefault="00FB5877" w:rsidP="00FB5877">
      <w:pPr>
        <w:jc w:val="center"/>
        <w:rPr>
          <w:rFonts w:ascii="Courier New" w:hAnsi="Courier New" w:cs="Courier New"/>
          <w:b/>
          <w:sz w:val="36"/>
          <w:u w:val="single"/>
        </w:rPr>
      </w:pPr>
      <w:bookmarkStart w:id="0" w:name="_Hlk72756489"/>
      <w:bookmarkStart w:id="1" w:name="_Hlk57744746"/>
      <w:r w:rsidRPr="00FB5877">
        <w:rPr>
          <w:rFonts w:ascii="Courier New" w:eastAsia="Times New Roman" w:hAnsi="Courier New" w:cs="Courier New"/>
          <w:b/>
          <w:i/>
          <w:color w:val="00B0F0"/>
          <w:sz w:val="28"/>
          <w:szCs w:val="21"/>
        </w:rPr>
        <w:t>“</w:t>
      </w:r>
      <w:r>
        <w:rPr>
          <w:rFonts w:ascii="Courier New" w:eastAsia="Times New Roman" w:hAnsi="Courier New" w:cs="Courier New"/>
          <w:b/>
          <w:i/>
          <w:color w:val="00B0F0"/>
          <w:sz w:val="28"/>
          <w:szCs w:val="21"/>
        </w:rPr>
        <w:t xml:space="preserve">Pseudo-stratigraphy </w:t>
      </w:r>
      <w:r w:rsidR="00CD1ED5">
        <w:rPr>
          <w:rFonts w:ascii="Courier New" w:eastAsia="Times New Roman" w:hAnsi="Courier New" w:cs="Courier New"/>
          <w:b/>
          <w:i/>
          <w:color w:val="00B0F0"/>
          <w:sz w:val="28"/>
          <w:szCs w:val="21"/>
        </w:rPr>
        <w:t>approach</w:t>
      </w:r>
      <w:r w:rsidRPr="00FB5877">
        <w:rPr>
          <w:rFonts w:ascii="Courier New" w:eastAsia="Times New Roman" w:hAnsi="Courier New" w:cs="Courier New"/>
          <w:b/>
          <w:i/>
          <w:color w:val="00B0F0"/>
          <w:sz w:val="28"/>
          <w:szCs w:val="21"/>
        </w:rPr>
        <w:t xml:space="preserve"> for Water</w:t>
      </w:r>
      <w:r w:rsidRPr="005622FB">
        <w:rPr>
          <w:rFonts w:ascii="Courier New" w:eastAsia="Times New Roman" w:hAnsi="Courier New" w:cs="Courier New"/>
          <w:b/>
          <w:i/>
          <w:color w:val="00B0F0"/>
          <w:sz w:val="28"/>
          <w:szCs w:val="21"/>
        </w:rPr>
        <w:t xml:space="preserve"> reservoir rock mapping using CSAMT data in Xingning area, Hunan Province, China</w:t>
      </w:r>
      <w:r w:rsidRPr="005622FB">
        <w:rPr>
          <w:rFonts w:ascii="Courier New" w:eastAsia="Times New Roman" w:hAnsi="Courier New" w:cs="Courier New"/>
          <w:i/>
          <w:color w:val="00B0F0"/>
          <w:sz w:val="28"/>
          <w:szCs w:val="21"/>
        </w:rPr>
        <w:t>”</w:t>
      </w:r>
    </w:p>
    <w:p w14:paraId="75174553" w14:textId="77777777" w:rsidR="00FB5877" w:rsidRDefault="00FB5877" w:rsidP="00FB5877">
      <w:pPr>
        <w:pStyle w:val="Affiliation"/>
      </w:pPr>
    </w:p>
    <w:p w14:paraId="18CB83E8" w14:textId="77777777" w:rsidR="00A30D28" w:rsidRPr="0008336B" w:rsidRDefault="00A30D28" w:rsidP="00A30D28">
      <w:pPr>
        <w:pStyle w:val="Heading1"/>
        <w:rPr>
          <w:lang w:eastAsia="en-US"/>
        </w:rPr>
      </w:pPr>
      <w:r w:rsidRPr="0008336B">
        <w:rPr>
          <w:lang w:eastAsia="en-US"/>
        </w:rPr>
        <w:t>ABSTRACT</w:t>
      </w:r>
    </w:p>
    <w:p w14:paraId="52900D68" w14:textId="77777777" w:rsidR="00A30D28" w:rsidRPr="0008336B" w:rsidRDefault="00A30D28" w:rsidP="00A30D28">
      <w:pPr>
        <w:rPr>
          <w:lang w:eastAsia="en-US"/>
        </w:rPr>
      </w:pPr>
    </w:p>
    <w:bookmarkEnd w:id="0"/>
    <w:p w14:paraId="7B5F3C79" w14:textId="77777777" w:rsidR="00A30D28" w:rsidRPr="00CC5FE6" w:rsidRDefault="00A30D28" w:rsidP="00A30D28">
      <w:pPr>
        <w:spacing w:line="480" w:lineRule="auto"/>
        <w:ind w:firstLine="720"/>
        <w:jc w:val="both"/>
        <w:rPr>
          <w:rFonts w:cs="Times New Roman"/>
          <w:sz w:val="22"/>
          <w:szCs w:val="24"/>
        </w:rPr>
      </w:pPr>
      <w:r w:rsidRPr="00CC5FE6">
        <w:rPr>
          <w:rFonts w:cs="Times New Roman"/>
          <w:szCs w:val="24"/>
        </w:rPr>
        <w:t xml:space="preserve">Controlled source audio-frequency magnetotelluric (CSAMT) is one of the geophysical methods mostly used in groundwater exploration especially around </w:t>
      </w:r>
      <w:del w:id="2" w:author="asus" w:date="2021-08-24T02:01:00Z">
        <w:r w:rsidRPr="00CC5FE6" w:rsidDel="00706068">
          <w:rPr>
            <w:rFonts w:cs="Times New Roman"/>
            <w:szCs w:val="24"/>
          </w:rPr>
          <w:delText xml:space="preserve">the </w:delText>
        </w:r>
      </w:del>
      <w:r w:rsidRPr="00CC5FE6">
        <w:rPr>
          <w:rFonts w:cs="Times New Roman"/>
          <w:szCs w:val="24"/>
        </w:rPr>
        <w:t xml:space="preserve">1km depth. </w:t>
      </w:r>
      <w:r w:rsidRPr="00CC5FE6">
        <w:rPr>
          <w:rFonts w:cs="Times New Roman"/>
        </w:rPr>
        <w:t xml:space="preserve">However, combining CSAMT with other geophysical methods in complex geological areas to highlight the geological structures is recommended but expensive, </w:t>
      </w:r>
      <w:ins w:id="3" w:author="asus" w:date="2021-08-24T02:01:00Z">
        <w:r w:rsidR="00706068">
          <w:rPr>
            <w:rFonts w:cs="Times New Roman"/>
          </w:rPr>
          <w:t xml:space="preserve">and </w:t>
        </w:r>
      </w:ins>
      <w:r w:rsidRPr="00CC5FE6">
        <w:rPr>
          <w:rFonts w:cs="Times New Roman"/>
        </w:rPr>
        <w:t xml:space="preserve">time-consuming.  Most of the geophysical companies, especially in Africa, do not have the means to afford such exploration. Consequently, several boreholes drilled after geophysical investigations have </w:t>
      </w:r>
      <w:del w:id="4" w:author="asus" w:date="2021-08-24T15:10:00Z">
        <w:r w:rsidRPr="00CC5FE6" w:rsidDel="00580505">
          <w:rPr>
            <w:rFonts w:cs="Times New Roman"/>
          </w:rPr>
          <w:delText xml:space="preserve">been </w:delText>
        </w:r>
      </w:del>
      <w:r w:rsidRPr="00CC5FE6">
        <w:rPr>
          <w:rFonts w:cs="Times New Roman"/>
        </w:rPr>
        <w:t xml:space="preserve">failed </w:t>
      </w:r>
      <w:r w:rsidR="0008336B" w:rsidRPr="00CC5FE6">
        <w:rPr>
          <w:rFonts w:cs="Times New Roman"/>
        </w:rPr>
        <w:t>due to</w:t>
      </w:r>
      <w:r w:rsidRPr="00CC5FE6">
        <w:rPr>
          <w:rFonts w:cs="Times New Roman"/>
        </w:rPr>
        <w:t xml:space="preserve"> the wrong location and the difficulty to emphasize the fractures zones. To reduce the time consum</w:t>
      </w:r>
      <w:ins w:id="5" w:author="asus" w:date="2021-08-24T15:16:00Z">
        <w:r w:rsidR="00580505">
          <w:rPr>
            <w:rFonts w:cs="Times New Roman"/>
          </w:rPr>
          <w:t>ed</w:t>
        </w:r>
      </w:ins>
      <w:del w:id="6" w:author="asus" w:date="2021-08-24T15:16:00Z">
        <w:r w:rsidRPr="00CC5FE6" w:rsidDel="00580505">
          <w:rPr>
            <w:rFonts w:cs="Times New Roman"/>
          </w:rPr>
          <w:delText>ing</w:delText>
        </w:r>
      </w:del>
      <w:r w:rsidRPr="00CC5FE6">
        <w:rPr>
          <w:rFonts w:cs="Times New Roman"/>
        </w:rPr>
        <w:t xml:space="preserve"> and </w:t>
      </w:r>
      <w:del w:id="7" w:author="asus" w:date="2021-08-24T15:16:00Z">
        <w:r w:rsidRPr="00CC5FE6" w:rsidDel="00580505">
          <w:rPr>
            <w:rFonts w:cs="Times New Roman"/>
          </w:rPr>
          <w:delText>to minimize</w:delText>
        </w:r>
        <w:r w:rsidRPr="00CC5FE6" w:rsidDel="00580505">
          <w:rPr>
            <w:rFonts w:cs="Times New Roman"/>
            <w:szCs w:val="24"/>
          </w:rPr>
          <w:delText xml:space="preserve"> </w:delText>
        </w:r>
      </w:del>
      <w:r w:rsidRPr="00CC5FE6">
        <w:rPr>
          <w:rFonts w:cs="Times New Roman"/>
          <w:szCs w:val="24"/>
        </w:rPr>
        <w:t xml:space="preserve">the </w:t>
      </w:r>
      <w:del w:id="8" w:author="asus" w:date="2021-08-24T15:17:00Z">
        <w:r w:rsidRPr="00CC5FE6" w:rsidDel="00580505">
          <w:rPr>
            <w:rFonts w:cs="Times New Roman"/>
            <w:szCs w:val="24"/>
          </w:rPr>
          <w:delText xml:space="preserve">risk </w:delText>
        </w:r>
      </w:del>
      <w:ins w:id="9" w:author="asus" w:date="2021-08-24T15:17:00Z">
        <w:r w:rsidR="00580505">
          <w:rPr>
            <w:rFonts w:cs="Times New Roman"/>
            <w:szCs w:val="24"/>
          </w:rPr>
          <w:t>repercussion</w:t>
        </w:r>
        <w:r w:rsidR="00580505" w:rsidRPr="00CC5FE6">
          <w:rPr>
            <w:rFonts w:cs="Times New Roman"/>
            <w:szCs w:val="24"/>
          </w:rPr>
          <w:t xml:space="preserve"> </w:t>
        </w:r>
      </w:ins>
      <w:r w:rsidRPr="00CC5FE6">
        <w:rPr>
          <w:rFonts w:cs="Times New Roman"/>
          <w:szCs w:val="24"/>
        </w:rPr>
        <w:t>of fail</w:t>
      </w:r>
      <w:ins w:id="10" w:author="asus" w:date="2021-08-24T15:18:00Z">
        <w:r w:rsidR="00580505">
          <w:rPr>
            <w:rFonts w:cs="Times New Roman"/>
            <w:szCs w:val="24"/>
          </w:rPr>
          <w:t>ed</w:t>
        </w:r>
      </w:ins>
      <w:del w:id="11" w:author="asus" w:date="2021-08-24T15:18:00Z">
        <w:r w:rsidRPr="00CC5FE6" w:rsidDel="00580505">
          <w:rPr>
            <w:rFonts w:cs="Times New Roman"/>
            <w:szCs w:val="24"/>
          </w:rPr>
          <w:delText>ure</w:delText>
        </w:r>
      </w:del>
      <w:r w:rsidRPr="00CC5FE6">
        <w:rPr>
          <w:rFonts w:cs="Times New Roman"/>
          <w:szCs w:val="24"/>
        </w:rPr>
        <w:t xml:space="preserve"> drill</w:t>
      </w:r>
      <w:ins w:id="12" w:author="asus" w:date="2021-08-24T15:18:00Z">
        <w:r w:rsidR="00580505">
          <w:rPr>
            <w:rFonts w:cs="Times New Roman"/>
            <w:szCs w:val="24"/>
          </w:rPr>
          <w:t>ed boreholes</w:t>
        </w:r>
      </w:ins>
      <w:del w:id="13" w:author="asus" w:date="2021-08-24T15:18:00Z">
        <w:r w:rsidRPr="00CC5FE6" w:rsidDel="00580505">
          <w:rPr>
            <w:rFonts w:cs="Times New Roman"/>
            <w:szCs w:val="24"/>
          </w:rPr>
          <w:delText>ings</w:delText>
        </w:r>
      </w:del>
      <w:r w:rsidRPr="00CC5FE6">
        <w:rPr>
          <w:rFonts w:cs="Times New Roman"/>
          <w:szCs w:val="24"/>
        </w:rPr>
        <w:t xml:space="preserve">, we proposed a new approach that considers the real resistivity values </w:t>
      </w:r>
      <w:r w:rsidRPr="00CC5FE6">
        <w:rPr>
          <w:rFonts w:cs="Times New Roman"/>
        </w:rPr>
        <w:t>of layers from the previous boreholes or wells data combined with t</w:t>
      </w:r>
      <w:bookmarkStart w:id="14" w:name="_GoBack"/>
      <w:bookmarkEnd w:id="14"/>
      <w:r w:rsidRPr="00CC5FE6">
        <w:rPr>
          <w:rFonts w:cs="Times New Roman"/>
        </w:rPr>
        <w:t xml:space="preserve">he 2D inversion results to generate a new 2D model (NM). The NM could reduce the rate of failure </w:t>
      </w:r>
      <w:ins w:id="15" w:author="asus" w:date="2021-08-24T15:23:00Z">
        <w:r w:rsidR="00A1637C">
          <w:rPr>
            <w:rFonts w:cs="Times New Roman"/>
          </w:rPr>
          <w:t xml:space="preserve">associated with </w:t>
        </w:r>
      </w:ins>
      <w:r w:rsidRPr="00CC5FE6">
        <w:rPr>
          <w:rFonts w:cs="Times New Roman"/>
        </w:rPr>
        <w:t xml:space="preserve">drillings by forecasting at each station the pseudo-stratigraphy log, demarcating the conductive layers with their thicknesses, and emphasizing the water reservoir rock through a 3D pseudo- stratigraphy map visualization. </w:t>
      </w:r>
      <w:commentRangeStart w:id="16"/>
      <w:r w:rsidRPr="00CC5FE6">
        <w:rPr>
          <w:rFonts w:cs="Times New Roman"/>
          <w:szCs w:val="24"/>
        </w:rPr>
        <w:t>Indeed</w:t>
      </w:r>
      <w:commentRangeEnd w:id="16"/>
      <w:r w:rsidR="00A1637C">
        <w:rPr>
          <w:rStyle w:val="CommentReference"/>
        </w:rPr>
        <w:commentReference w:id="16"/>
      </w:r>
      <w:r w:rsidRPr="00CC5FE6">
        <w:rPr>
          <w:rFonts w:cs="Times New Roman"/>
          <w:szCs w:val="24"/>
        </w:rPr>
        <w:t xml:space="preserve">, </w:t>
      </w:r>
      <w:del w:id="17" w:author="asus" w:date="2021-08-24T15:29:00Z">
        <w:r w:rsidRPr="00CC5FE6" w:rsidDel="00A1637C">
          <w:rPr>
            <w:rFonts w:cs="Times New Roman"/>
            <w:szCs w:val="24"/>
          </w:rPr>
          <w:delText xml:space="preserve">the </w:delText>
        </w:r>
      </w:del>
      <w:r w:rsidRPr="00CC5FE6">
        <w:rPr>
          <w:rFonts w:cs="Times New Roman"/>
          <w:szCs w:val="24"/>
        </w:rPr>
        <w:t xml:space="preserve">Xingning area was selected to implement the workflow </w:t>
      </w:r>
      <w:del w:id="18" w:author="asus" w:date="2021-08-24T15:32:00Z">
        <w:r w:rsidRPr="00CC5FE6" w:rsidDel="00134E82">
          <w:rPr>
            <w:rFonts w:cs="Times New Roman"/>
            <w:szCs w:val="24"/>
          </w:rPr>
          <w:delText xml:space="preserve">and </w:delText>
        </w:r>
      </w:del>
      <w:ins w:id="19" w:author="asus" w:date="2021-08-24T15:32:00Z">
        <w:r w:rsidR="00134E82">
          <w:rPr>
            <w:rFonts w:cs="Times New Roman"/>
            <w:szCs w:val="24"/>
          </w:rPr>
          <w:t>with</w:t>
        </w:r>
        <w:r w:rsidR="00134E82" w:rsidRPr="00CC5FE6">
          <w:rPr>
            <w:rFonts w:cs="Times New Roman"/>
            <w:szCs w:val="24"/>
          </w:rPr>
          <w:t xml:space="preserve"> </w:t>
        </w:r>
      </w:ins>
      <w:r w:rsidRPr="00CC5FE6">
        <w:rPr>
          <w:rFonts w:cs="Times New Roman"/>
          <w:szCs w:val="24"/>
        </w:rPr>
        <w:t xml:space="preserve">two boreholes data </w:t>
      </w:r>
      <w:del w:id="20" w:author="asus" w:date="2021-08-24T15:32:00Z">
        <w:r w:rsidRPr="00CC5FE6" w:rsidDel="00134E82">
          <w:rPr>
            <w:rFonts w:cs="Times New Roman"/>
            <w:szCs w:val="24"/>
          </w:rPr>
          <w:delText xml:space="preserve">were </w:delText>
        </w:r>
      </w:del>
      <w:r w:rsidRPr="00CC5FE6">
        <w:rPr>
          <w:rFonts w:cs="Times New Roman"/>
          <w:szCs w:val="24"/>
        </w:rPr>
        <w:t xml:space="preserve">provided to test the efficiency of the proposed technique. </w:t>
      </w:r>
      <w:commentRangeStart w:id="21"/>
      <w:r w:rsidRPr="00CC5FE6">
        <w:rPr>
          <w:rFonts w:cs="Times New Roman"/>
          <w:szCs w:val="24"/>
        </w:rPr>
        <w:t xml:space="preserve">The results indicate </w:t>
      </w:r>
      <w:bookmarkStart w:id="22" w:name="_Hlk73541943"/>
      <w:r w:rsidRPr="00CC5FE6">
        <w:rPr>
          <w:rFonts w:cs="Times New Roman"/>
          <w:szCs w:val="24"/>
        </w:rPr>
        <w:t>that</w:t>
      </w:r>
      <w:bookmarkEnd w:id="22"/>
      <w:r w:rsidRPr="00CC5FE6">
        <w:rPr>
          <w:rFonts w:cs="Times New Roman"/>
          <w:szCs w:val="24"/>
        </w:rPr>
        <w:t xml:space="preserve"> the main fault (F1) (about 45° NE) with the </w:t>
      </w:r>
      <w:commentRangeStart w:id="23"/>
      <w:r w:rsidRPr="00CC5FE6">
        <w:rPr>
          <w:rFonts w:cs="Times New Roman"/>
          <w:szCs w:val="24"/>
        </w:rPr>
        <w:t>secondary faults</w:t>
      </w:r>
      <w:commentRangeEnd w:id="23"/>
      <w:r w:rsidR="00134E82">
        <w:rPr>
          <w:rStyle w:val="CommentReference"/>
        </w:rPr>
        <w:commentReference w:id="23"/>
      </w:r>
      <w:r w:rsidRPr="00CC5FE6">
        <w:rPr>
          <w:rFonts w:cs="Times New Roman"/>
          <w:szCs w:val="24"/>
        </w:rPr>
        <w:t xml:space="preserve"> constitutes the main conductive zones (≤500 Ω.m) and their intersection indicates the potential water reservoir. </w:t>
      </w:r>
      <w:commentRangeEnd w:id="21"/>
      <w:r w:rsidR="00134E82">
        <w:rPr>
          <w:rStyle w:val="CommentReference"/>
        </w:rPr>
        <w:commentReference w:id="21"/>
      </w:r>
      <w:r w:rsidRPr="00CC5FE6">
        <w:rPr>
          <w:rFonts w:cs="Times New Roman"/>
          <w:szCs w:val="24"/>
        </w:rPr>
        <w:t xml:space="preserve">In addition, with an error thickness less than </w:t>
      </w:r>
      <m:oMath>
        <m:r>
          <m:rPr>
            <m:sty m:val="p"/>
          </m:rPr>
          <w:rPr>
            <w:rFonts w:ascii="Cambria Math" w:hAnsi="Cambria Math" w:cs="Times New Roman"/>
            <w:szCs w:val="24"/>
          </w:rPr>
          <m:t>±40%</m:t>
        </m:r>
      </m:oMath>
      <w:r w:rsidRPr="00CC5FE6">
        <w:rPr>
          <w:rFonts w:cs="Times New Roman"/>
          <w:szCs w:val="24"/>
        </w:rPr>
        <w:t xml:space="preserve">, </w:t>
      </w:r>
      <w:commentRangeStart w:id="24"/>
      <w:r w:rsidRPr="00CC5FE6">
        <w:rPr>
          <w:rFonts w:cs="Times New Roman"/>
          <w:szCs w:val="24"/>
        </w:rPr>
        <w:t xml:space="preserve">the reservoir rock is </w:t>
      </w:r>
      <w:commentRangeStart w:id="25"/>
      <w:del w:id="26" w:author="asus" w:date="2021-08-24T15:45:00Z">
        <w:r w:rsidRPr="00CC5FE6" w:rsidDel="00585610">
          <w:rPr>
            <w:rFonts w:cs="Times New Roman"/>
            <w:szCs w:val="24"/>
          </w:rPr>
          <w:delText>approximated</w:delText>
        </w:r>
        <w:commentRangeEnd w:id="25"/>
        <w:r w:rsidR="00585610" w:rsidDel="00585610">
          <w:rPr>
            <w:rStyle w:val="CommentReference"/>
          </w:rPr>
          <w:commentReference w:id="25"/>
        </w:r>
        <w:r w:rsidRPr="00CC5FE6" w:rsidDel="00585610">
          <w:rPr>
            <w:rFonts w:cs="Times New Roman"/>
            <w:szCs w:val="24"/>
          </w:rPr>
          <w:delText xml:space="preserve"> </w:delText>
        </w:r>
      </w:del>
      <w:r w:rsidRPr="00CC5FE6">
        <w:rPr>
          <w:rFonts w:cs="Times New Roman"/>
          <w:szCs w:val="24"/>
        </w:rPr>
        <w:t xml:space="preserve">~150-600 m thick and </w:t>
      </w:r>
      <w:r w:rsidRPr="00CC5FE6">
        <w:rPr>
          <w:rFonts w:cs="Times New Roman"/>
          <w:szCs w:val="24"/>
        </w:rPr>
        <w:lastRenderedPageBreak/>
        <w:t xml:space="preserve">composed of the less weathered granite (rho: 1000-3000 </w:t>
      </w:r>
      <w:bookmarkStart w:id="27" w:name="_Hlk73728835"/>
      <w:r w:rsidRPr="00CC5FE6">
        <w:rPr>
          <w:rFonts w:cs="Times New Roman"/>
          <w:szCs w:val="24"/>
        </w:rPr>
        <w:t>Ω.m</w:t>
      </w:r>
      <w:bookmarkEnd w:id="27"/>
      <w:r w:rsidRPr="00CC5FE6">
        <w:rPr>
          <w:rFonts w:cs="Times New Roman"/>
          <w:szCs w:val="24"/>
        </w:rPr>
        <w:t xml:space="preserve">) while the most weathered (rho: 100-1000 Ω.m) is thicker (~400-800 m). </w:t>
      </w:r>
      <w:commentRangeEnd w:id="24"/>
      <w:r w:rsidR="008F5A97">
        <w:rPr>
          <w:rStyle w:val="CommentReference"/>
        </w:rPr>
        <w:commentReference w:id="24"/>
      </w:r>
      <w:r w:rsidRPr="00CC5FE6">
        <w:rPr>
          <w:rFonts w:cs="Times New Roman"/>
          <w:szCs w:val="24"/>
        </w:rPr>
        <w:t xml:space="preserve">Based on the 3D pseudo-stratigraphy map, the water found in the fracture zone (rho: &lt;100 Ω.m) located under the reservoir rock, is much hotter due to the intense geothermal activity </w:t>
      </w:r>
      <w:commentRangeStart w:id="28"/>
      <w:r w:rsidRPr="00CC5FE6">
        <w:rPr>
          <w:rFonts w:cs="Times New Roman"/>
          <w:szCs w:val="24"/>
        </w:rPr>
        <w:t>along with F1</w:t>
      </w:r>
      <w:commentRangeEnd w:id="28"/>
      <w:r w:rsidR="00585610">
        <w:rPr>
          <w:rStyle w:val="CommentReference"/>
        </w:rPr>
        <w:commentReference w:id="28"/>
      </w:r>
      <w:del w:id="29" w:author="asus" w:date="2021-08-24T15:51:00Z">
        <w:r w:rsidRPr="00CC5FE6" w:rsidDel="00E833BB">
          <w:rPr>
            <w:rFonts w:cs="Times New Roman"/>
            <w:szCs w:val="24"/>
          </w:rPr>
          <w:delText xml:space="preserve"> </w:delText>
        </w:r>
      </w:del>
      <w:del w:id="30" w:author="asus" w:date="2021-08-24T15:50:00Z">
        <w:r w:rsidRPr="00CC5FE6" w:rsidDel="00E833BB">
          <w:rPr>
            <w:rFonts w:cs="Times New Roman"/>
            <w:szCs w:val="24"/>
          </w:rPr>
          <w:delText>and constitutes</w:delText>
        </w:r>
      </w:del>
      <w:ins w:id="31" w:author="asus" w:date="2021-08-24T15:50:00Z">
        <w:r w:rsidR="00E833BB">
          <w:rPr>
            <w:rFonts w:cs="Times New Roman"/>
            <w:szCs w:val="24"/>
          </w:rPr>
          <w:t>,</w:t>
        </w:r>
      </w:ins>
      <w:r w:rsidRPr="00CC5FE6">
        <w:rPr>
          <w:rFonts w:cs="Times New Roman"/>
          <w:szCs w:val="24"/>
        </w:rPr>
        <w:t xml:space="preserve"> the</w:t>
      </w:r>
      <w:ins w:id="32" w:author="asus" w:date="2021-08-24T15:51:00Z">
        <w:r w:rsidR="00E833BB">
          <w:rPr>
            <w:rFonts w:cs="Times New Roman"/>
            <w:szCs w:val="24"/>
          </w:rPr>
          <w:t>reby making it a</w:t>
        </w:r>
      </w:ins>
      <w:r w:rsidRPr="00CC5FE6">
        <w:rPr>
          <w:rFonts w:cs="Times New Roman"/>
          <w:szCs w:val="24"/>
        </w:rPr>
        <w:t xml:space="preserve"> better place for hot water exploitation. </w:t>
      </w:r>
    </w:p>
    <w:p w14:paraId="0F9FEB2A" w14:textId="77777777" w:rsidR="00A30D28" w:rsidRPr="0008336B" w:rsidRDefault="00A30D28" w:rsidP="00A30D28">
      <w:pPr>
        <w:tabs>
          <w:tab w:val="left" w:pos="504"/>
        </w:tabs>
        <w:spacing w:after="0" w:line="480" w:lineRule="auto"/>
        <w:rPr>
          <w:rFonts w:eastAsia="SimSun" w:cs="Times New Roman"/>
          <w:szCs w:val="24"/>
          <w:lang w:eastAsia="en-US"/>
        </w:rPr>
      </w:pPr>
    </w:p>
    <w:p w14:paraId="050D71D1" w14:textId="77777777" w:rsidR="00A30D28" w:rsidRPr="00CC5FE6" w:rsidRDefault="00A30D28" w:rsidP="00A30D28">
      <w:pPr>
        <w:spacing w:line="480" w:lineRule="auto"/>
      </w:pPr>
      <w:bookmarkStart w:id="33" w:name="_Hlk72750562"/>
      <w:r w:rsidRPr="00CC5FE6">
        <w:rPr>
          <w:rFonts w:cs="Times New Roman"/>
          <w:b/>
        </w:rPr>
        <w:t>Keywords:</w:t>
      </w:r>
      <w:r w:rsidRPr="00CC5FE6">
        <w:rPr>
          <w:rFonts w:cs="Times New Roman"/>
        </w:rPr>
        <w:t xml:space="preserve"> CSAMT, OCCAM2D, Python, groundwater exploration, inversion</w:t>
      </w:r>
    </w:p>
    <w:bookmarkEnd w:id="33"/>
    <w:p w14:paraId="6FD4244F" w14:textId="77777777" w:rsidR="00A30D28" w:rsidRPr="0008336B" w:rsidRDefault="00A30D28" w:rsidP="00A30D28">
      <w:pPr>
        <w:tabs>
          <w:tab w:val="left" w:pos="504"/>
        </w:tabs>
        <w:spacing w:after="0" w:line="480" w:lineRule="auto"/>
        <w:rPr>
          <w:rFonts w:eastAsia="SimSun" w:cs="Times New Roman"/>
          <w:b/>
          <w:szCs w:val="24"/>
          <w:lang w:eastAsia="en-US"/>
        </w:rPr>
      </w:pPr>
    </w:p>
    <w:p w14:paraId="3881CC2F" w14:textId="77777777" w:rsidR="00A30D28" w:rsidRPr="0008336B" w:rsidRDefault="00A30D28" w:rsidP="00A30D28">
      <w:pPr>
        <w:tabs>
          <w:tab w:val="left" w:pos="504"/>
        </w:tabs>
        <w:spacing w:after="0" w:line="480" w:lineRule="auto"/>
        <w:rPr>
          <w:rFonts w:eastAsia="SimSun" w:cs="Times New Roman"/>
          <w:b/>
          <w:szCs w:val="24"/>
          <w:lang w:eastAsia="en-US"/>
        </w:rPr>
      </w:pPr>
    </w:p>
    <w:p w14:paraId="6682E6B0" w14:textId="77777777" w:rsidR="00A30D28" w:rsidRPr="0008336B" w:rsidRDefault="00A30D28" w:rsidP="00A30D28">
      <w:pPr>
        <w:tabs>
          <w:tab w:val="left" w:pos="504"/>
        </w:tabs>
        <w:spacing w:after="0" w:line="480" w:lineRule="auto"/>
        <w:rPr>
          <w:rFonts w:eastAsia="SimSun" w:cs="Times New Roman"/>
          <w:b/>
          <w:szCs w:val="24"/>
          <w:lang w:eastAsia="en-US"/>
        </w:rPr>
        <w:sectPr w:rsidR="00A30D28" w:rsidRPr="0008336B" w:rsidSect="00580505">
          <w:footerReference w:type="default" r:id="rId11"/>
          <w:pgSz w:w="12240" w:h="15840"/>
          <w:pgMar w:top="1440" w:right="1800" w:bottom="1440" w:left="1800" w:header="720" w:footer="720" w:gutter="0"/>
          <w:lnNumType w:countBy="1" w:restart="continuous"/>
          <w:cols w:space="720"/>
          <w:docGrid w:linePitch="360"/>
        </w:sectPr>
      </w:pPr>
    </w:p>
    <w:p w14:paraId="46D8CFF2" w14:textId="77777777" w:rsidR="00A30D28" w:rsidRPr="0008336B" w:rsidRDefault="00A30D28" w:rsidP="00A30D28">
      <w:pPr>
        <w:pStyle w:val="Heading1"/>
        <w:rPr>
          <w:lang w:eastAsia="en-US"/>
        </w:rPr>
      </w:pPr>
      <w:r w:rsidRPr="0008336B">
        <w:rPr>
          <w:lang w:eastAsia="en-US"/>
        </w:rPr>
        <w:lastRenderedPageBreak/>
        <w:t xml:space="preserve">INTRODUCTION </w:t>
      </w:r>
    </w:p>
    <w:p w14:paraId="06AE40DF" w14:textId="77777777" w:rsidR="00A30D28" w:rsidRPr="0008336B" w:rsidRDefault="00A30D28" w:rsidP="00A30D28">
      <w:pPr>
        <w:rPr>
          <w:lang w:eastAsia="en-US"/>
        </w:rPr>
      </w:pPr>
    </w:p>
    <w:p w14:paraId="65FB6933" w14:textId="3F189FA0" w:rsidR="00A30D28" w:rsidRPr="0008336B" w:rsidRDefault="00A30D28" w:rsidP="00A30D28">
      <w:pPr>
        <w:spacing w:line="480" w:lineRule="auto"/>
        <w:ind w:firstLine="720"/>
        <w:jc w:val="both"/>
        <w:rPr>
          <w:rFonts w:cs="Times New Roman"/>
          <w:szCs w:val="24"/>
        </w:rPr>
      </w:pPr>
      <w:bookmarkStart w:id="34" w:name="_Hlk80270682"/>
      <w:r w:rsidRPr="0008336B">
        <w:rPr>
          <w:rFonts w:cs="Times New Roman"/>
          <w:szCs w:val="24"/>
        </w:rPr>
        <w:t>Controlled source audio-frequency magnetotelluric</w:t>
      </w:r>
      <w:ins w:id="35" w:author="asus" w:date="2021-08-24T15:59:00Z">
        <w:r w:rsidR="00E833BB">
          <w:rPr>
            <w:rFonts w:cs="Times New Roman"/>
            <w:szCs w:val="24"/>
          </w:rPr>
          <w:t xml:space="preserve"> (CSAMT)</w:t>
        </w:r>
      </w:ins>
      <w:r w:rsidRPr="0008336B">
        <w:rPr>
          <w:rFonts w:cs="Times New Roman"/>
          <w:szCs w:val="24"/>
        </w:rPr>
        <w:t xml:space="preserve"> is one of the geophysical methods mostly used </w:t>
      </w:r>
      <w:del w:id="36" w:author="asus" w:date="2021-08-24T15:52:00Z">
        <w:r w:rsidRPr="0008336B" w:rsidDel="00E833BB">
          <w:rPr>
            <w:rFonts w:cs="Times New Roman"/>
            <w:szCs w:val="24"/>
          </w:rPr>
          <w:delText xml:space="preserve">to apply </w:delText>
        </w:r>
      </w:del>
      <w:r w:rsidRPr="0008336B">
        <w:rPr>
          <w:rFonts w:cs="Times New Roman"/>
          <w:szCs w:val="24"/>
        </w:rPr>
        <w:t xml:space="preserve">in the subsurface mapping of groundwater especially around </w:t>
      </w:r>
      <w:del w:id="37" w:author="asus" w:date="2021-08-24T15:53:00Z">
        <w:r w:rsidRPr="0008336B" w:rsidDel="00E833BB">
          <w:rPr>
            <w:rFonts w:cs="Times New Roman"/>
            <w:szCs w:val="24"/>
          </w:rPr>
          <w:delText xml:space="preserve">the </w:delText>
        </w:r>
      </w:del>
      <w:r w:rsidRPr="0008336B">
        <w:rPr>
          <w:rFonts w:cs="Times New Roman"/>
          <w:szCs w:val="24"/>
        </w:rPr>
        <w:t xml:space="preserve">1km depth </w:t>
      </w:r>
      <w:bookmarkEnd w:id="34"/>
      <w:r w:rsidRPr="0008336B">
        <w:rPr>
          <w:rFonts w:cs="Times New Roman"/>
          <w:szCs w:val="24"/>
        </w:rPr>
        <w:fldChar w:fldCharType="begin" w:fldLock="1"/>
      </w:r>
      <w:r w:rsidRPr="0008336B">
        <w:rPr>
          <w:rFonts w:cs="Times New Roman"/>
          <w:szCs w:val="24"/>
        </w:rPr>
        <w:instrText>ADDIN CSL_CITATION {"citationItems":[{"id":"ITEM-1","itemData":{"DOI":"10.4133/1.2923511","ISBN":"9781622760664","ISSN":"15548015","abstract":"Audio-frequency magnetotellurics (AMT), using either a controlled source (CSAMT) or natural source (NSAMT), has become an efficient, cost-effective tool for groundwater exploration. Advancements in field equipment have improved data quality and increased data acquisition speed, and the availability of 2D inversion modeling has significantly improved data interpretation. Since depth of investigation is not related to the receiver electric field dipole size, AMT can be used as either a highresolution tool (using short dipoles) or as a reconnaissance tool (using large dipoles). Several recent field examples are presented, including fractured bedrock targets, in which lateral resolution is important, as well as reconnaissance-style basin mapping, in which speed and economic efficiency is critical. In one project, located in Tule Desert, Nevada, CSAMT was used successfully to map an undeveloped basin, and was instrumental in subsequent court hearings to support water right applications to develop groundwater resources from this basin.","author":[{"dropping-particle":"","family":"Carlson","given":"Norman R.","non-dropping-particle":"","parse-names":false,"suffix":""},{"dropping-particle":"","family":"Paski","given":"Phillip M.","non-dropping-particle":"","parse-names":false,"suffix":""},{"dropping-particle":"","family":"Urquhart","given":"Scott A.","non-dropping-particle":"","parse-names":false,"suffix":""}],"container-title":"Proceedings of the Symposium on the Application of Geophyics to Engineering and Environmental Problems, SAGEEP","id":"ITEM-1","issued":{"date-parts":[["2005"]]},"page":"440-450","title":"Applications of controlled source and natural source audio-frequency magnetotellurics to groundwater exploration","type":"article-journal","volume":"1"},"uris":["http://www.mendeley.com/documents/?uuid=0aae80b6-1db4-4f93-a02a-0405ae06768f"]},{"id":"ITEM-2","itemData":{"DOI":"10.1190/GEO2012-0533.1","ISSN":"00168033","abstract":"Urban and suburban areas of large cities impose great challenges to geophysical surveys because of high-level ambient noise. This is particularly true for controlled source audio-frequency magnetotellurics (CSAMT) because the frequency range of the method overlaps those of many civil and industrial noises. Among the different types of noise sources, perhaps the most noticeable one is the 50-Hz power grid. We have successfully applied the CSAMT method for groundwater exploration in a suburban Beijing area where the ambient noise level is about three times as high as would normally be encountered. Several steps were taken in assuring quality use of the method, including careful survey design, adequate frequency range selection, and large transmitter dipole length and transmitter-receiver spacing. The next step was static effect removal through low-pass filtering and topography correction to remove any nonhorizontal component in the electric field measurement. Finally, a 1D inversion method was applied to construct an (apparent) resistivity cross section. The survey revealed a low-resistivity, waterbearing layer sandwiched between a surface cover layer and the bedrock. The available well data suggested that the depth of the bedrock was accurately mapped, to within about 2 m, at a depth level of 150-165 m. © 2013 Society of Exploration Geophysicists.","author":[{"dropping-particle":"","family":"Fu","given":"Changmin","non-dropping-particle":"","parse-names":false,"suffix":""},{"dropping-particle":"","family":"Di","given":"Qingyun","non-dropping-particle":"","parse-names":false,"suffix":""},{"dropping-particle":"","family":"An","given":"Zhiguo","non-dropping-particle":"","parse-names":false,"suffix":""}],"container-title":"Geophysics","id":"ITEM-2","issue":"5","issued":{"date-parts":[["2013"]]},"page":"B201-B209","title":"Application of the CSAMT method to groundwater exploration in a metropolitan environment","type":"article-journal","volume":"78"},"uris":["http://www.mendeley.com/documents/?uuid=ab583da1-b2bf-4d0d-9a0e-5eb60a7fd41b"]}],"mendeley":{"formattedCitation":"(Carlson et al., 2005; Fu et al., 2013)","plainTextFormattedCitation":"(Carlson et al., 2005; Fu et al., 2013)","previouslyFormattedCitation":"(Carlson et al., 2005; Fu et al., 2013)"},"properties":{"noteIndex":0},"schema":"https://github.com/citation-style-language/schema/raw/master/csl-citation.json"}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(Carlson et al., 2005; Fu et al., 2013)</w:t>
      </w:r>
      <w:r w:rsidRPr="0008336B">
        <w:rPr>
          <w:rFonts w:cs="Times New Roman"/>
          <w:szCs w:val="24"/>
        </w:rPr>
        <w:fldChar w:fldCharType="end"/>
      </w:r>
      <w:r w:rsidRPr="0008336B">
        <w:rPr>
          <w:rFonts w:cs="Times New Roman"/>
          <w:szCs w:val="24"/>
        </w:rPr>
        <w:t xml:space="preserve">.  </w:t>
      </w:r>
      <w:commentRangeStart w:id="38"/>
      <w:r w:rsidRPr="0008336B">
        <w:rPr>
          <w:rFonts w:cs="Times New Roman"/>
          <w:szCs w:val="24"/>
        </w:rPr>
        <w:t xml:space="preserve">In the past, the application of CSAMT faced the problem of </w:t>
      </w:r>
      <w:commentRangeStart w:id="39"/>
      <w:r w:rsidRPr="0008336B">
        <w:rPr>
          <w:rFonts w:cs="Times New Roman"/>
          <w:szCs w:val="24"/>
        </w:rPr>
        <w:t>near</w:t>
      </w:r>
      <w:ins w:id="40" w:author="asus" w:date="2021-08-24T15:53:00Z">
        <w:r w:rsidR="00E833BB">
          <w:rPr>
            <w:rFonts w:cs="Times New Roman"/>
            <w:szCs w:val="24"/>
          </w:rPr>
          <w:t>-</w:t>
        </w:r>
      </w:ins>
      <w:del w:id="41" w:author="asus" w:date="2021-08-24T15:53:00Z">
        <w:r w:rsidRPr="0008336B" w:rsidDel="00E833BB">
          <w:rPr>
            <w:rFonts w:cs="Times New Roman"/>
            <w:szCs w:val="24"/>
          </w:rPr>
          <w:delText xml:space="preserve"> </w:delText>
        </w:r>
      </w:del>
      <w:r w:rsidRPr="0008336B">
        <w:rPr>
          <w:rFonts w:cs="Times New Roman"/>
          <w:szCs w:val="24"/>
        </w:rPr>
        <w:t>field</w:t>
      </w:r>
      <w:commentRangeEnd w:id="39"/>
      <w:r w:rsidR="00E833BB">
        <w:rPr>
          <w:rStyle w:val="CommentReference"/>
        </w:rPr>
        <w:commentReference w:id="39"/>
      </w:r>
      <w:r w:rsidRPr="0008336B">
        <w:rPr>
          <w:rFonts w:cs="Times New Roman"/>
          <w:szCs w:val="24"/>
        </w:rPr>
        <w:t xml:space="preserve"> and transition zone, which does not consider the assumption of a plane wave. Therefore, the data collected from near-field and transition zone needed more processing and consequently increased the expenses in survey exploration. Nowadays it would be perfectly feasible to get rid of the plane</w:t>
      </w:r>
      <w:del w:id="42" w:author="asus" w:date="2021-08-24T16:01:00Z">
        <w:r w:rsidRPr="0008336B" w:rsidDel="00296EAE">
          <w:rPr>
            <w:rFonts w:cs="Times New Roman"/>
            <w:szCs w:val="24"/>
          </w:rPr>
          <w:delText>-</w:delText>
        </w:r>
      </w:del>
      <w:ins w:id="43" w:author="asus" w:date="2021-08-25T09:17:00Z">
        <w:r w:rsidR="007560B1">
          <w:rPr>
            <w:rFonts w:cs="Times New Roman"/>
            <w:szCs w:val="24"/>
          </w:rPr>
          <w:t>-</w:t>
        </w:r>
      </w:ins>
      <w:r w:rsidRPr="0008336B">
        <w:rPr>
          <w:rFonts w:cs="Times New Roman"/>
          <w:szCs w:val="24"/>
        </w:rPr>
        <w:t>wave assumption and associated error</w:t>
      </w:r>
      <w:del w:id="44" w:author="asus" w:date="2021-08-24T16:00:00Z">
        <w:r w:rsidRPr="0008336B" w:rsidDel="00E833BB">
          <w:rPr>
            <w:rFonts w:cs="Times New Roman"/>
            <w:szCs w:val="24"/>
          </w:rPr>
          <w:delText>s</w:delText>
        </w:r>
      </w:del>
      <w:r w:rsidRPr="0008336B">
        <w:rPr>
          <w:rFonts w:cs="Times New Roman"/>
          <w:szCs w:val="24"/>
        </w:rPr>
        <w:t xml:space="preserve"> </w:t>
      </w:r>
      <w:commentRangeStart w:id="45"/>
      <w:ins w:id="46" w:author="asus" w:date="2021-08-24T16:00:00Z">
        <w:r w:rsidR="00E833BB" w:rsidRPr="0008336B">
          <w:rPr>
            <w:rFonts w:cs="Times New Roman"/>
            <w:szCs w:val="24"/>
          </w:rPr>
          <w:t>approximation</w:t>
        </w:r>
        <w:commentRangeEnd w:id="45"/>
        <w:r w:rsidR="00E833BB">
          <w:rPr>
            <w:rStyle w:val="CommentReference"/>
          </w:rPr>
          <w:commentReference w:id="45"/>
        </w:r>
        <w:r w:rsidR="00E833BB">
          <w:rPr>
            <w:rFonts w:cs="Times New Roman"/>
            <w:szCs w:val="24"/>
          </w:rPr>
          <w:t xml:space="preserve">s </w:t>
        </w:r>
      </w:ins>
      <w:r w:rsidRPr="0008336B">
        <w:rPr>
          <w:rFonts w:cs="Times New Roman"/>
          <w:szCs w:val="24"/>
        </w:rPr>
        <w:t>inherent in the CSAMT</w:t>
      </w:r>
      <w:del w:id="47" w:author="asus" w:date="2021-08-24T16:00:00Z">
        <w:r w:rsidRPr="0008336B" w:rsidDel="00E833BB">
          <w:rPr>
            <w:rFonts w:cs="Times New Roman"/>
            <w:szCs w:val="24"/>
          </w:rPr>
          <w:delText xml:space="preserve"> </w:delText>
        </w:r>
      </w:del>
      <w:ins w:id="48" w:author="asus" w:date="2021-08-24T16:01:00Z">
        <w:r w:rsidR="00E833BB">
          <w:rPr>
            <w:rFonts w:cs="Times New Roman"/>
            <w:szCs w:val="24"/>
          </w:rPr>
          <w:t>method</w:t>
        </w:r>
      </w:ins>
      <w:commentRangeStart w:id="49"/>
      <w:del w:id="50" w:author="asus" w:date="2021-08-24T16:00:00Z">
        <w:r w:rsidRPr="0008336B" w:rsidDel="00E833BB">
          <w:rPr>
            <w:rFonts w:cs="Times New Roman"/>
            <w:szCs w:val="24"/>
          </w:rPr>
          <w:delText>approximation</w:delText>
        </w:r>
        <w:commentRangeEnd w:id="49"/>
        <w:r w:rsidR="00E833BB" w:rsidDel="00E833BB">
          <w:rPr>
            <w:rStyle w:val="CommentReference"/>
          </w:rPr>
          <w:commentReference w:id="49"/>
        </w:r>
      </w:del>
      <w:r w:rsidRPr="0008336B">
        <w:rPr>
          <w:rFonts w:cs="Times New Roman"/>
          <w:szCs w:val="24"/>
        </w:rPr>
        <w:t xml:space="preserve">. </w:t>
      </w:r>
      <w:commentRangeEnd w:id="38"/>
      <w:r w:rsidR="000748CA">
        <w:rPr>
          <w:rStyle w:val="CommentReference"/>
        </w:rPr>
        <w:commentReference w:id="38"/>
      </w:r>
      <w:r w:rsidRPr="0008336B">
        <w:rPr>
          <w:rFonts w:cs="Times New Roman"/>
          <w:szCs w:val="24"/>
        </w:rPr>
        <w:t>The 2D and 3D inversions are presum</w:t>
      </w:r>
      <w:ins w:id="51" w:author="asus" w:date="2021-08-24T16:16:00Z">
        <w:r w:rsidR="00F51AEC">
          <w:rPr>
            <w:rFonts w:cs="Times New Roman"/>
            <w:szCs w:val="24"/>
          </w:rPr>
          <w:t>ed</w:t>
        </w:r>
      </w:ins>
      <w:del w:id="52" w:author="asus" w:date="2021-08-24T16:16:00Z">
        <w:r w:rsidRPr="0008336B" w:rsidDel="00F51AEC">
          <w:rPr>
            <w:rFonts w:cs="Times New Roman"/>
            <w:szCs w:val="24"/>
          </w:rPr>
          <w:delText>ing</w:delText>
        </w:r>
      </w:del>
      <w:r w:rsidRPr="0008336B">
        <w:rPr>
          <w:rFonts w:cs="Times New Roman"/>
          <w:szCs w:val="24"/>
        </w:rPr>
        <w:t xml:space="preserve"> to reflect the real resistivity model of </w:t>
      </w:r>
      <w:ins w:id="53" w:author="asus" w:date="2021-08-25T15:25:00Z">
        <w:r w:rsidR="00557385">
          <w:rPr>
            <w:rFonts w:cs="Times New Roman"/>
            <w:szCs w:val="24"/>
          </w:rPr>
          <w:t xml:space="preserve">the </w:t>
        </w:r>
      </w:ins>
      <w:commentRangeStart w:id="54"/>
      <w:r w:rsidRPr="0008336B">
        <w:rPr>
          <w:rFonts w:cs="Times New Roman"/>
          <w:szCs w:val="24"/>
        </w:rPr>
        <w:t xml:space="preserve">underground and the demarcation of the different layers is based </w:t>
      </w:r>
      <w:commentRangeEnd w:id="54"/>
      <w:r w:rsidR="00557385">
        <w:rPr>
          <w:rStyle w:val="CommentReference"/>
        </w:rPr>
        <w:commentReference w:id="54"/>
      </w:r>
      <w:r w:rsidRPr="0008336B">
        <w:rPr>
          <w:rFonts w:cs="Times New Roman"/>
          <w:szCs w:val="24"/>
        </w:rPr>
        <w:t xml:space="preserve">on the speculation of the values of the calculated resistivity model. Although the CSAMT interpretations are based on the lateral and vertical resistivity distribution, the conceptual resulting model is still difficult to </w:t>
      </w:r>
      <w:ins w:id="55" w:author="asus" w:date="2021-08-25T14:55:00Z">
        <w:r w:rsidR="00EC1DE7">
          <w:rPr>
            <w:rFonts w:cs="Times New Roman"/>
            <w:szCs w:val="24"/>
          </w:rPr>
          <w:t xml:space="preserve">accurately </w:t>
        </w:r>
      </w:ins>
      <w:r w:rsidRPr="0008336B">
        <w:rPr>
          <w:rFonts w:cs="Times New Roman"/>
          <w:szCs w:val="24"/>
        </w:rPr>
        <w:t xml:space="preserve">describe </w:t>
      </w:r>
      <w:del w:id="56" w:author="asus" w:date="2021-08-25T14:55:00Z">
        <w:r w:rsidRPr="0008336B" w:rsidDel="00EC1DE7">
          <w:rPr>
            <w:rFonts w:cs="Times New Roman"/>
            <w:szCs w:val="24"/>
          </w:rPr>
          <w:delText xml:space="preserve">with accuracy </w:delText>
        </w:r>
      </w:del>
      <w:r w:rsidRPr="0008336B">
        <w:rPr>
          <w:rFonts w:cs="Times New Roman"/>
          <w:szCs w:val="24"/>
        </w:rPr>
        <w:t>the stratigraphy log composed of underground layers</w:t>
      </w:r>
      <w:ins w:id="57" w:author="asus" w:date="2021-08-25T14:54:00Z">
        <w:r w:rsidR="00EC1DE7">
          <w:rPr>
            <w:rFonts w:cs="Times New Roman"/>
            <w:szCs w:val="24"/>
          </w:rPr>
          <w:t xml:space="preserve"> </w:t>
        </w:r>
      </w:ins>
      <w:r w:rsidRPr="0008336B">
        <w:rPr>
          <w:rFonts w:cs="Times New Roman"/>
          <w:szCs w:val="24"/>
        </w:rPr>
        <w:fldChar w:fldCharType="begin" w:fldLock="1"/>
      </w:r>
      <w:r w:rsidRPr="0008336B">
        <w:rPr>
          <w:rFonts w:cs="Times New Roman"/>
          <w:szCs w:val="24"/>
        </w:rPr>
        <w:instrText>ADDIN CSL_CITATION {"citationItems":[{"id":"ITEM-1","itemData":{"author":[{"dropping-particle":"","family":"McNeill","given":"J.D.","non-dropping-particle":"","parse-names":false,"suffix":""}],"container-title":"Geotechnical and Environmental Geophysics","edition":"Ward.S.H.","id":"ITEM-1","issued":{"date-parts":[["1990"]]},"page":"191-218","publisher":"Society of Exploration Geophysicists Investigations No.5","title":"Use of Electromagnetic Methods for Groundwater Studies","type":"chapter","volume":"1"},"uris":["http://www.mendeley.com/documents/?uuid=a8b4d86c-298c-4e52-8e9e-6a21acbbd829"]},{"id":"ITEM-2","itemData":{"DOI":"10.1016/0016-7142(91)90015-5","ISSN":"00167142","abstract":"In the past decade, both inductive electromagnetic survey instrumentation and associated interpretive techniques have become refined to the point that electromagnetic techniques are widely used for geological mapping as well for the direct detection of conductive ore bodies. Electromagnetic survey techniques have been particularly successful in exploration for potable groundwater, for measuring salinity levels in aquifers and monitoring coastal saline intrusion, and for mapping soil salinity in connection with crop growth. Regardless of the techniques employed, it is the terrain conductivity that is measured, and it is a particular advantage of electromagnetic techniques that small variations in the bulk conductivity of the terrain can often be detected. A further advantage is that most electromagnetic techniques allow measurements to be made rapidly, and survey costs are generally less than those associated with conventional DC resistivity surveys or, conversely, larger areas can be surveyed in greater detaul for comparable cost. A disadvantage of electromagnetic instrumentation is that although the shallower units cost about the same as resistivity equipment, the deeper penetration systems are relatively expensive. In general, electromagnetic systems are most effective in looking for the better conductors and are ineffective in searching for resistive material. In all cases some knowledge of electromagnetic theory is desirable for a successful interpretation. In this paper we present several case history selected from the literature in which a variety of electromagnetic systems (horizontal loop EM, ground conductivity meters and VLF) are used either alone or in conjunction with conventional resistivity to explore for groundwater. © 1991.","author":[{"dropping-particle":"","family":"McNeill","given":"J. D.","non-dropping-particle":"","parse-names":false,"suffix":""}],"container-title":"Geoexploration","id":"ITEM-2","issue":"1-2","issued":{"date-parts":[["1991"]]},"page":"65-80","title":"Advances in electromagnetic methods for groundwater studies","type":"article-journal","volume":"27"},"uris":["http://www.mendeley.com/documents/?uuid=cf19b6df-25bc-4870-9777-a6e0a62afa6d"]}],"mendeley":{"formattedCitation":"(McNeill, 1990, 1991)","plainTextFormattedCitation":"(McNeill, 1990, 1991)","previouslyFormattedCitation":"(McNeill, 1990, 1991)"},"properties":{"noteIndex":0},"schema":"https://github.com/citation-style-language/schema/raw/master/csl-citation.json"}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(McNeill, 1990, 1991)</w:t>
      </w:r>
      <w:r w:rsidRPr="0008336B">
        <w:rPr>
          <w:rFonts w:cs="Times New Roman"/>
          <w:szCs w:val="24"/>
        </w:rPr>
        <w:fldChar w:fldCharType="end"/>
      </w:r>
      <w:r w:rsidRPr="0008336B">
        <w:rPr>
          <w:rFonts w:cs="Times New Roman"/>
          <w:szCs w:val="24"/>
        </w:rPr>
        <w:t xml:space="preserve">. Moreover, during the drilling operations, it is a challenging task to define the layer boundaries and layer thicknesses especially in a complex geological area with numerous tectonic activities (faults, fractures, dykes, etc.). To solve this problem, most geophysicists used additional methods to confirm the existence of an interesting underground structure such as the fractures zones and the water reservoir rock. </w:t>
      </w:r>
      <w:del w:id="58" w:author="asus" w:date="2021-08-25T15:09:00Z">
        <w:r w:rsidRPr="0008336B" w:rsidDel="00EC1DE7">
          <w:rPr>
            <w:rFonts w:cs="Times New Roman"/>
            <w:szCs w:val="24"/>
          </w:rPr>
          <w:delText>However</w:delText>
        </w:r>
      </w:del>
      <w:ins w:id="59" w:author="asus" w:date="2021-08-25T15:09:00Z">
        <w:r w:rsidR="00EC1DE7">
          <w:rPr>
            <w:rFonts w:cs="Times New Roman"/>
            <w:szCs w:val="24"/>
          </w:rPr>
          <w:t xml:space="preserve">Although the </w:t>
        </w:r>
      </w:ins>
      <w:del w:id="60" w:author="asus" w:date="2021-08-25T15:09:00Z">
        <w:r w:rsidRPr="0008336B" w:rsidDel="00EC1DE7">
          <w:rPr>
            <w:rFonts w:cs="Times New Roman"/>
            <w:szCs w:val="24"/>
          </w:rPr>
          <w:delText xml:space="preserve">, </w:delText>
        </w:r>
      </w:del>
      <w:r w:rsidRPr="0008336B">
        <w:rPr>
          <w:rFonts w:cs="Times New Roman"/>
          <w:szCs w:val="24"/>
        </w:rPr>
        <w:t>combin</w:t>
      </w:r>
      <w:ins w:id="61" w:author="asus" w:date="2021-08-25T15:09:00Z">
        <w:r w:rsidR="00EC1DE7">
          <w:rPr>
            <w:rFonts w:cs="Times New Roman"/>
            <w:szCs w:val="24"/>
          </w:rPr>
          <w:t>ation of</w:t>
        </w:r>
      </w:ins>
      <w:del w:id="62" w:author="asus" w:date="2021-08-25T15:09:00Z">
        <w:r w:rsidRPr="0008336B" w:rsidDel="00EC1DE7">
          <w:rPr>
            <w:rFonts w:cs="Times New Roman"/>
            <w:szCs w:val="24"/>
          </w:rPr>
          <w:delText>ing</w:delText>
        </w:r>
      </w:del>
      <w:r w:rsidRPr="0008336B">
        <w:rPr>
          <w:rFonts w:cs="Times New Roman"/>
          <w:szCs w:val="24"/>
        </w:rPr>
        <w:t xml:space="preserve"> several methods to supplement the CSAMT method is obviously a good alternative</w:t>
      </w:r>
      <w:del w:id="63" w:author="asus" w:date="2021-08-25T15:11:00Z">
        <w:r w:rsidRPr="0008336B" w:rsidDel="00EC1DE7">
          <w:rPr>
            <w:rFonts w:cs="Times New Roman"/>
            <w:szCs w:val="24"/>
          </w:rPr>
          <w:delText xml:space="preserve"> </w:delText>
        </w:r>
      </w:del>
      <w:ins w:id="64" w:author="asus" w:date="2021-08-25T15:13:00Z">
        <w:r w:rsidR="00EC1DE7">
          <w:rPr>
            <w:rFonts w:cs="Times New Roman"/>
            <w:szCs w:val="24"/>
          </w:rPr>
          <w:t>in proposing a drilling location</w:t>
        </w:r>
      </w:ins>
      <w:del w:id="65" w:author="asus" w:date="2021-08-25T15:11:00Z">
        <w:r w:rsidRPr="0008336B" w:rsidDel="00EC1DE7">
          <w:rPr>
            <w:rFonts w:cs="Times New Roman"/>
            <w:szCs w:val="24"/>
          </w:rPr>
          <w:delText>but</w:delText>
        </w:r>
      </w:del>
      <w:ins w:id="66" w:author="asus" w:date="2021-08-25T15:09:00Z">
        <w:r w:rsidR="00EC1DE7">
          <w:rPr>
            <w:rFonts w:cs="Times New Roman"/>
            <w:szCs w:val="24"/>
          </w:rPr>
          <w:t>, nev</w:t>
        </w:r>
      </w:ins>
      <w:ins w:id="67" w:author="asus" w:date="2021-08-25T15:10:00Z">
        <w:r w:rsidR="00EC1DE7">
          <w:rPr>
            <w:rFonts w:cs="Times New Roman"/>
            <w:szCs w:val="24"/>
          </w:rPr>
          <w:t xml:space="preserve">ertheless, </w:t>
        </w:r>
      </w:ins>
      <w:r w:rsidRPr="0008336B">
        <w:rPr>
          <w:rFonts w:cs="Times New Roman"/>
          <w:szCs w:val="24"/>
        </w:rPr>
        <w:t xml:space="preserve"> </w:t>
      </w:r>
      <w:ins w:id="68" w:author="asus" w:date="2021-08-25T15:10:00Z">
        <w:r w:rsidR="00EC1DE7" w:rsidRPr="0008336B">
          <w:rPr>
            <w:rFonts w:cs="Times New Roman"/>
            <w:szCs w:val="24"/>
          </w:rPr>
          <w:t xml:space="preserve">some local geophysical companies </w:t>
        </w:r>
        <w:r w:rsidR="00EC1DE7">
          <w:rPr>
            <w:rFonts w:cs="Times New Roman"/>
            <w:szCs w:val="24"/>
          </w:rPr>
          <w:t xml:space="preserve">have refrained from </w:t>
        </w:r>
      </w:ins>
      <w:ins w:id="69" w:author="asus" w:date="2021-08-25T15:11:00Z">
        <w:r w:rsidR="00EC1DE7">
          <w:rPr>
            <w:rFonts w:cs="Times New Roman"/>
            <w:szCs w:val="24"/>
          </w:rPr>
          <w:lastRenderedPageBreak/>
          <w:t xml:space="preserve">combining several methods </w:t>
        </w:r>
      </w:ins>
      <w:ins w:id="70" w:author="asus" w:date="2021-08-25T15:12:00Z">
        <w:r w:rsidR="00EC1DE7">
          <w:rPr>
            <w:rFonts w:cs="Times New Roman"/>
            <w:szCs w:val="24"/>
          </w:rPr>
          <w:t xml:space="preserve">so as make profit and save time. </w:t>
        </w:r>
      </w:ins>
      <w:del w:id="71" w:author="asus" w:date="2021-08-25T15:14:00Z">
        <w:r w:rsidRPr="0008336B" w:rsidDel="00EC1DE7">
          <w:rPr>
            <w:rFonts w:cs="Times New Roman"/>
            <w:szCs w:val="24"/>
          </w:rPr>
          <w:delText>it</w:delText>
        </w:r>
      </w:del>
      <w:del w:id="72" w:author="asus" w:date="2021-08-25T14:56:00Z">
        <w:r w:rsidRPr="0008336B" w:rsidDel="00EC1DE7">
          <w:rPr>
            <w:rFonts w:cs="Times New Roman"/>
            <w:szCs w:val="24"/>
          </w:rPr>
          <w:delText>’</w:delText>
        </w:r>
      </w:del>
      <w:del w:id="73" w:author="asus" w:date="2021-08-25T15:14:00Z">
        <w:r w:rsidRPr="0008336B" w:rsidDel="00EC1DE7">
          <w:rPr>
            <w:rFonts w:cs="Times New Roman"/>
            <w:szCs w:val="24"/>
          </w:rPr>
          <w:delText>s expensive, consum</w:delText>
        </w:r>
      </w:del>
      <w:del w:id="74" w:author="asus" w:date="2021-08-25T14:57:00Z">
        <w:r w:rsidRPr="0008336B" w:rsidDel="00EC1DE7">
          <w:rPr>
            <w:rFonts w:cs="Times New Roman"/>
            <w:szCs w:val="24"/>
          </w:rPr>
          <w:delText>es time, and it’s non</w:delText>
        </w:r>
      </w:del>
      <w:del w:id="75" w:author="asus" w:date="2021-08-25T14:56:00Z">
        <w:r w:rsidRPr="0008336B" w:rsidDel="00EC1DE7">
          <w:rPr>
            <w:rFonts w:cs="Times New Roman"/>
            <w:szCs w:val="24"/>
          </w:rPr>
          <w:delText xml:space="preserve"> </w:delText>
        </w:r>
      </w:del>
      <w:del w:id="76" w:author="asus" w:date="2021-08-25T14:57:00Z">
        <w:r w:rsidRPr="0008336B" w:rsidDel="00EC1DE7">
          <w:rPr>
            <w:rFonts w:cs="Times New Roman"/>
            <w:szCs w:val="24"/>
          </w:rPr>
          <w:delText>-profitable economically</w:delText>
        </w:r>
      </w:del>
      <w:del w:id="77" w:author="asus" w:date="2021-08-25T15:14:00Z">
        <w:r w:rsidRPr="0008336B" w:rsidDel="00EC1DE7">
          <w:rPr>
            <w:rFonts w:cs="Times New Roman"/>
            <w:szCs w:val="24"/>
          </w:rPr>
          <w:delText xml:space="preserve">. </w:delText>
        </w:r>
      </w:del>
      <w:del w:id="78" w:author="asus" w:date="2021-08-25T15:03:00Z">
        <w:r w:rsidRPr="0008336B" w:rsidDel="00EC1DE7">
          <w:rPr>
            <w:rFonts w:cs="Times New Roman"/>
            <w:szCs w:val="24"/>
          </w:rPr>
          <w:delText>Furthermore</w:delText>
        </w:r>
      </w:del>
      <w:del w:id="79" w:author="asus" w:date="2021-08-25T15:05:00Z">
        <w:r w:rsidRPr="0008336B" w:rsidDel="00EC1DE7">
          <w:rPr>
            <w:rFonts w:cs="Times New Roman"/>
            <w:szCs w:val="24"/>
          </w:rPr>
          <w:delText>,</w:delText>
        </w:r>
      </w:del>
      <w:del w:id="80" w:author="asus" w:date="2021-08-25T15:14:00Z">
        <w:r w:rsidRPr="0008336B" w:rsidDel="00EC1DE7">
          <w:rPr>
            <w:rFonts w:cs="Times New Roman"/>
            <w:szCs w:val="24"/>
          </w:rPr>
          <w:delText xml:space="preserve"> </w:delText>
        </w:r>
      </w:del>
      <w:del w:id="81" w:author="asus" w:date="2021-08-25T15:03:00Z">
        <w:r w:rsidRPr="0008336B" w:rsidDel="00EC1DE7">
          <w:rPr>
            <w:rFonts w:cs="Times New Roman"/>
            <w:szCs w:val="24"/>
          </w:rPr>
          <w:delText>to make a profit,</w:delText>
        </w:r>
      </w:del>
      <w:del w:id="82" w:author="asus" w:date="2021-08-25T15:10:00Z">
        <w:r w:rsidRPr="0008336B" w:rsidDel="00EC1DE7">
          <w:rPr>
            <w:rFonts w:cs="Times New Roman"/>
            <w:szCs w:val="24"/>
          </w:rPr>
          <w:delText xml:space="preserve"> some local geophysical companies</w:delText>
        </w:r>
      </w:del>
      <w:del w:id="83" w:author="asus" w:date="2021-08-25T15:05:00Z">
        <w:r w:rsidRPr="0008336B" w:rsidDel="00EC1DE7">
          <w:rPr>
            <w:rFonts w:cs="Times New Roman"/>
            <w:szCs w:val="24"/>
          </w:rPr>
          <w:delText>, do</w:delText>
        </w:r>
      </w:del>
      <w:del w:id="84" w:author="asus" w:date="2021-08-25T15:14:00Z">
        <w:r w:rsidRPr="0008336B" w:rsidDel="00EC1DE7">
          <w:rPr>
            <w:rFonts w:cs="Times New Roman"/>
            <w:szCs w:val="24"/>
          </w:rPr>
          <w:delText xml:space="preserve"> not always combine several geophysical methods to delineate the targeted structure before proposing the drilling location. </w:delText>
        </w:r>
      </w:del>
      <w:r w:rsidRPr="0008336B">
        <w:rPr>
          <w:rFonts w:cs="Times New Roman"/>
          <w:szCs w:val="24"/>
        </w:rPr>
        <w:t xml:space="preserve">Consequently, many </w:t>
      </w:r>
      <w:ins w:id="85" w:author="asus" w:date="2021-08-25T15:15:00Z">
        <w:r w:rsidR="00557385">
          <w:rPr>
            <w:rFonts w:cs="Times New Roman"/>
            <w:szCs w:val="24"/>
          </w:rPr>
          <w:t xml:space="preserve">of the </w:t>
        </w:r>
      </w:ins>
      <w:r w:rsidRPr="0008336B">
        <w:rPr>
          <w:rFonts w:cs="Times New Roman"/>
          <w:szCs w:val="24"/>
        </w:rPr>
        <w:t xml:space="preserve">proposed boreholes </w:t>
      </w:r>
      <w:del w:id="86" w:author="asus" w:date="2021-08-25T15:46:00Z">
        <w:r w:rsidRPr="0008336B" w:rsidDel="008E7CC1">
          <w:rPr>
            <w:rFonts w:cs="Times New Roman"/>
            <w:szCs w:val="24"/>
          </w:rPr>
          <w:delText xml:space="preserve">after </w:delText>
        </w:r>
      </w:del>
      <w:ins w:id="87" w:author="asus" w:date="2021-08-25T15:46:00Z">
        <w:r w:rsidR="008E7CC1">
          <w:rPr>
            <w:rFonts w:cs="Times New Roman"/>
            <w:szCs w:val="24"/>
          </w:rPr>
          <w:t xml:space="preserve">from </w:t>
        </w:r>
      </w:ins>
      <w:r w:rsidRPr="0008336B">
        <w:rPr>
          <w:rFonts w:cs="Times New Roman"/>
          <w:szCs w:val="24"/>
        </w:rPr>
        <w:t xml:space="preserve">the geophysical survey </w:t>
      </w:r>
      <w:ins w:id="88" w:author="asus" w:date="2021-08-25T15:17:00Z">
        <w:r w:rsidR="00557385">
          <w:rPr>
            <w:rFonts w:cs="Times New Roman"/>
            <w:szCs w:val="24"/>
          </w:rPr>
          <w:t>end up not successful, with the su</w:t>
        </w:r>
      </w:ins>
      <w:ins w:id="89" w:author="asus" w:date="2021-08-25T15:18:00Z">
        <w:r w:rsidR="00557385">
          <w:rPr>
            <w:rFonts w:cs="Times New Roman"/>
            <w:szCs w:val="24"/>
          </w:rPr>
          <w:t xml:space="preserve">ccessful few ones drying up </w:t>
        </w:r>
      </w:ins>
      <w:ins w:id="90" w:author="asus" w:date="2021-08-25T15:23:00Z">
        <w:r w:rsidR="00557385">
          <w:rPr>
            <w:rFonts w:cs="Times New Roman"/>
            <w:szCs w:val="24"/>
          </w:rPr>
          <w:t xml:space="preserve">only after a limited number of years </w:t>
        </w:r>
      </w:ins>
      <w:del w:id="91" w:author="asus" w:date="2021-08-25T15:23:00Z">
        <w:r w:rsidRPr="0008336B" w:rsidDel="00557385">
          <w:rPr>
            <w:rFonts w:cs="Times New Roman"/>
            <w:szCs w:val="24"/>
          </w:rPr>
          <w:delText xml:space="preserve">are not supplied on drinking water, and some boreholes are dried after a few years of use due to their wrong locations </w:delText>
        </w:r>
      </w:del>
      <w:r w:rsidRPr="0008336B">
        <w:rPr>
          <w:rFonts w:cs="Times New Roman"/>
          <w:szCs w:val="24"/>
        </w:rPr>
        <w:fldChar w:fldCharType="begin" w:fldLock="1"/>
      </w:r>
      <w:r w:rsidRPr="0008336B">
        <w:rPr>
          <w:rFonts w:cs="Times New Roman"/>
          <w:szCs w:val="24"/>
        </w:rPr>
        <w:instrText>ADDIN CSL_CITATION {"citationItems":[{"id":"ITEM-1","itemData":{"DOI":"10.1190/GEO2012-0533.1","ISSN":"00168033","abstract":"Urban and suburban areas of large cities impose great challenges to geophysical surveys because of high-level ambient noise. This is particularly true for controlled source audio-frequency magnetotellurics (CSAMT) because the frequency range of the method overlaps those of many civil and industrial noises. Among the different types of noise sources, perhaps the most noticeable one is the 50-Hz power grid. We have successfully applied the CSAMT method for groundwater exploration in a suburban Beijing area where the ambient noise level is about three times as high as would normally be encountered. Several steps were taken in assuring quality use of the method, including careful survey design, adequate frequency range selection, and large transmitter dipole length and transmitter-receiver spacing. The next step was static effect removal through low-pass filtering and topography correction to remove any nonhorizontal component in the electric field measurement. Finally, a 1D inversion method was applied to construct an (apparent) resistivity cross section. The survey revealed a low-resistivity, waterbearing layer sandwiched between a surface cover layer and the bedrock. The available well data suggested that the depth of the bedrock was accurately mapped, to within about 2 m, at a depth level of 150-165 m. © 2013 Society of Exploration Geophysicists.","author":[{"dropping-particle":"","family":"Fu","given":"Changmin","non-dropping-particle":"","parse-names":false,"suffix":""},{"dropping-particle":"","family":"Di","given":"Qingyun","non-dropping-particle":"","parse-names":false,"suffix":""},{"dropping-particle":"","family":"An","given":"Zhiguo","non-dropping-particle":"","parse-names":false,"suffix":""}],"container-title":"Geophysics","id":"ITEM-1","issue":"5","issued":{"date-parts":[["2013"]]},"page":"B201-B209","title":"Application of the CSAMT method to groundwater exploration in a metropolitan environment","type":"article-journal","volume":"78"},"uris":["http://www.mendeley.com/documents/?uuid=ab583da1-b2bf-4d0d-9a0e-5eb60a7fd41b"]},{"id":"ITEM-2","itemData":{"DOI":"10.1088/1755-1315/62/1/012035","ISSN":"17551315","abstract":"Controlled-Source Audio-frequency Magnetotellurics (CSAMT) is a frequency domain sounding technique employing typically a grounded electric dipole as the primary electromagnetic (EM) source to infer the subsurface resistivity distribution. The use of an artificial source provides coherent signals with higher signal-to-noise ratio and overcomes the problems with randomness and fluctuation of the natural EM fields used in MT. However, being an extension of MT, the CSAMT data still uses apparent resistivity and phase for data representation. The finite transmitter-receiver distance in CSAMT leads to a somewhat \"distorted\" response of the subsurface compared to MT data. We propose a simple technique to present CSAMT data as an apparent resistivity pseudo-section with more meaningful information for qualitative interpretation. Tests with synthetic and field CSAMT data showed that the simple technique is valid only for sounding curves exhibiting a transition from high - low - high resistivity (i.e. H-type) prevailing in data from a geothermal prospect. For quantitative interpretation, we recommend the use of the full-solution of CSAMT modelling since our technique is not valid for more general cases.","author":[{"dropping-particle":"","family":"Grandis","given":"Hendra","non-dropping-particle":"","parse-names":false,"suffix":""},{"dropping-particle":"","family":"Sumintadireja","given":"Prihadi","non-dropping-particle":"","parse-names":false,"suffix":""}],"container-title":"IOP Conference Series: Earth and Environmental Science","id":"ITEM-2","issue":"1","issued":{"date-parts":[["2017"]]},"page":"1-8","title":"Improved pseudo-section representation for CSAMT data in geothermal exploration","type":"article-journal","volume":"62"},"uris":["http://www.mendeley.com/documents/?uuid=da329b91-5b8d-4bb2-a8e7-0f8ff9a8d0c9"]}],"mendeley":{"formattedCitation":"(Fu et al., 2013; Grandis and Sumintadireja, 2017)","manualFormatting":"(e.g., Fu et al., 2013; Grandis and Sumintadireja, 2017)","plainTextFormattedCitation":"(Fu et al., 2013; Grandis and Sumintadireja, 2017)","previouslyFormattedCitation":"(Fu et al., 2013; Grandis and Sumintadireja, 2017)"},"properties":{"noteIndex":0},"schema":"https://github.com/citation-style-language/schema/raw/master/csl-citation.json"}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(e.g., Fu et al., 2013; Grandis and Sumintadireja, 2017)</w:t>
      </w:r>
      <w:r w:rsidRPr="0008336B">
        <w:rPr>
          <w:rFonts w:cs="Times New Roman"/>
          <w:szCs w:val="24"/>
        </w:rPr>
        <w:fldChar w:fldCharType="end"/>
      </w:r>
      <w:r w:rsidRPr="0008336B">
        <w:rPr>
          <w:rFonts w:cs="Times New Roman"/>
          <w:szCs w:val="24"/>
        </w:rPr>
        <w:t xml:space="preserve">. </w:t>
      </w:r>
      <w:commentRangeStart w:id="92"/>
      <w:r w:rsidRPr="0008336B">
        <w:rPr>
          <w:rFonts w:cs="Times New Roman"/>
          <w:szCs w:val="24"/>
        </w:rPr>
        <w:t xml:space="preserve">In addition, the repeated failures of the drillings are also due to the bad demarcation of the fractures networks as well as the thicknesses of the layers that composed the water reservoir rock.  </w:t>
      </w:r>
      <w:commentRangeEnd w:id="92"/>
      <w:r w:rsidR="00557385">
        <w:rPr>
          <w:rStyle w:val="CommentReference"/>
        </w:rPr>
        <w:commentReference w:id="92"/>
      </w:r>
    </w:p>
    <w:p w14:paraId="78FFC096" w14:textId="3B9BA0A6" w:rsidR="00A30D28" w:rsidRPr="0008336B" w:rsidRDefault="00A30D28" w:rsidP="00A30D28">
      <w:pPr>
        <w:spacing w:line="480" w:lineRule="auto"/>
        <w:ind w:firstLine="360"/>
        <w:jc w:val="both"/>
        <w:rPr>
          <w:rFonts w:cs="Times New Roman"/>
          <w:szCs w:val="24"/>
        </w:rPr>
      </w:pPr>
      <w:commentRangeStart w:id="93"/>
      <w:r w:rsidRPr="0008336B">
        <w:rPr>
          <w:rFonts w:cs="Times New Roman"/>
          <w:szCs w:val="24"/>
        </w:rPr>
        <w:t xml:space="preserve">To reduce the </w:t>
      </w:r>
      <w:del w:id="94" w:author="asus" w:date="2021-08-25T15:49:00Z">
        <w:r w:rsidRPr="0008336B" w:rsidDel="008E7CC1">
          <w:rPr>
            <w:rFonts w:cs="Times New Roman"/>
            <w:szCs w:val="24"/>
          </w:rPr>
          <w:delText>exploration time</w:delText>
        </w:r>
      </w:del>
      <w:del w:id="95" w:author="asus" w:date="2021-08-25T15:35:00Z">
        <w:r w:rsidRPr="0008336B" w:rsidDel="00576DB3">
          <w:rPr>
            <w:rFonts w:cs="Times New Roman"/>
            <w:szCs w:val="24"/>
          </w:rPr>
          <w:delText xml:space="preserve"> consuming</w:delText>
        </w:r>
      </w:del>
      <w:del w:id="96" w:author="asus" w:date="2021-08-25T15:49:00Z">
        <w:r w:rsidRPr="0008336B" w:rsidDel="008E7CC1">
          <w:rPr>
            <w:rFonts w:cs="Times New Roman"/>
            <w:szCs w:val="24"/>
          </w:rPr>
          <w:delText xml:space="preserve">, to solve the </w:delText>
        </w:r>
      </w:del>
      <w:r w:rsidRPr="0008336B">
        <w:rPr>
          <w:rFonts w:cs="Times New Roman"/>
          <w:szCs w:val="24"/>
        </w:rPr>
        <w:t>aforementioned problem</w:t>
      </w:r>
      <w:commentRangeEnd w:id="93"/>
      <w:r w:rsidR="00576DB3">
        <w:rPr>
          <w:rStyle w:val="CommentReference"/>
        </w:rPr>
        <w:commentReference w:id="93"/>
      </w:r>
      <w:ins w:id="97" w:author="asus" w:date="2021-08-25T15:36:00Z">
        <w:r w:rsidR="00576DB3">
          <w:rPr>
            <w:rFonts w:cs="Times New Roman"/>
            <w:szCs w:val="24"/>
          </w:rPr>
          <w:t>s</w:t>
        </w:r>
      </w:ins>
      <w:ins w:id="98" w:author="asus" w:date="2021-08-25T15:49:00Z">
        <w:r w:rsidR="008E7CC1">
          <w:rPr>
            <w:rFonts w:cs="Times New Roman"/>
            <w:szCs w:val="24"/>
          </w:rPr>
          <w:t>,</w:t>
        </w:r>
      </w:ins>
      <w:r w:rsidRPr="0008336B">
        <w:rPr>
          <w:rFonts w:cs="Times New Roman"/>
          <w:szCs w:val="24"/>
        </w:rPr>
        <w:t xml:space="preserve"> </w:t>
      </w:r>
      <w:del w:id="99" w:author="asus" w:date="2021-08-25T15:49:00Z">
        <w:r w:rsidRPr="0008336B" w:rsidDel="008E7CC1">
          <w:rPr>
            <w:rFonts w:cs="Times New Roman"/>
            <w:szCs w:val="24"/>
          </w:rPr>
          <w:delText xml:space="preserve">by </w:delText>
        </w:r>
        <w:bookmarkStart w:id="100" w:name="_Hlk80272477"/>
        <w:r w:rsidRPr="0008336B" w:rsidDel="008E7CC1">
          <w:rPr>
            <w:rFonts w:cs="Times New Roman"/>
            <w:szCs w:val="24"/>
          </w:rPr>
          <w:delText>minimizing the risk of failure drillings</w:delText>
        </w:r>
        <w:bookmarkEnd w:id="100"/>
        <w:r w:rsidRPr="0008336B" w:rsidDel="008E7CC1">
          <w:rPr>
            <w:rFonts w:cs="Times New Roman"/>
            <w:szCs w:val="24"/>
          </w:rPr>
          <w:delText xml:space="preserve">, </w:delText>
        </w:r>
      </w:del>
      <w:r w:rsidRPr="0008336B">
        <w:rPr>
          <w:rFonts w:cs="Times New Roman"/>
          <w:szCs w:val="24"/>
        </w:rPr>
        <w:t>we</w:t>
      </w:r>
      <w:del w:id="101" w:author="asus" w:date="2021-08-25T15:50:00Z">
        <w:r w:rsidRPr="0008336B" w:rsidDel="008E7CC1">
          <w:rPr>
            <w:rFonts w:cs="Times New Roman"/>
            <w:szCs w:val="24"/>
          </w:rPr>
          <w:delText xml:space="preserve">, therefore, </w:delText>
        </w:r>
      </w:del>
      <w:r w:rsidRPr="0008336B">
        <w:rPr>
          <w:rFonts w:cs="Times New Roman"/>
          <w:szCs w:val="24"/>
        </w:rPr>
        <w:t xml:space="preserve">introduced a new technique which consists </w:t>
      </w:r>
      <w:del w:id="102" w:author="asus" w:date="2021-08-25T15:50:00Z">
        <w:r w:rsidRPr="0008336B" w:rsidDel="008E7CC1">
          <w:rPr>
            <w:rFonts w:cs="Times New Roman"/>
            <w:szCs w:val="24"/>
          </w:rPr>
          <w:delText xml:space="preserve">to </w:delText>
        </w:r>
      </w:del>
      <w:ins w:id="103" w:author="asus" w:date="2021-08-25T15:50:00Z">
        <w:r w:rsidR="008E7CC1">
          <w:rPr>
            <w:rFonts w:cs="Times New Roman"/>
            <w:szCs w:val="24"/>
          </w:rPr>
          <w:t>of</w:t>
        </w:r>
        <w:r w:rsidR="008E7CC1" w:rsidRPr="0008336B">
          <w:rPr>
            <w:rFonts w:cs="Times New Roman"/>
            <w:szCs w:val="24"/>
          </w:rPr>
          <w:t xml:space="preserve"> </w:t>
        </w:r>
      </w:ins>
      <w:r w:rsidRPr="0008336B">
        <w:rPr>
          <w:rFonts w:cs="Times New Roman"/>
          <w:szCs w:val="24"/>
        </w:rPr>
        <w:t>creat</w:t>
      </w:r>
      <w:ins w:id="104" w:author="asus" w:date="2021-08-25T15:50:00Z">
        <w:r w:rsidR="008E7CC1">
          <w:rPr>
            <w:rFonts w:cs="Times New Roman"/>
            <w:szCs w:val="24"/>
          </w:rPr>
          <w:t>ing</w:t>
        </w:r>
      </w:ins>
      <w:del w:id="105" w:author="asus" w:date="2021-08-25T15:50:00Z">
        <w:r w:rsidRPr="0008336B" w:rsidDel="008E7CC1">
          <w:rPr>
            <w:rFonts w:cs="Times New Roman"/>
            <w:szCs w:val="24"/>
          </w:rPr>
          <w:delText>e</w:delText>
        </w:r>
      </w:del>
      <w:r w:rsidRPr="0008336B">
        <w:rPr>
          <w:rFonts w:cs="Times New Roman"/>
          <w:szCs w:val="24"/>
        </w:rPr>
        <w:t xml:space="preserve"> a new underground resistivity model using the previous geological, boreholes, and/or wells data </w:t>
      </w:r>
      <w:del w:id="106" w:author="asus" w:date="2021-08-25T15:50:00Z">
        <w:r w:rsidRPr="0008336B" w:rsidDel="008E7CC1">
          <w:rPr>
            <w:rFonts w:cs="Times New Roman"/>
            <w:szCs w:val="24"/>
          </w:rPr>
          <w:delText>collected on</w:delText>
        </w:r>
      </w:del>
      <w:ins w:id="107" w:author="asus" w:date="2021-08-25T15:50:00Z">
        <w:r w:rsidR="008E7CC1">
          <w:rPr>
            <w:rFonts w:cs="Times New Roman"/>
            <w:szCs w:val="24"/>
          </w:rPr>
          <w:t>of</w:t>
        </w:r>
      </w:ins>
      <w:r w:rsidRPr="0008336B">
        <w:rPr>
          <w:rFonts w:cs="Times New Roman"/>
          <w:szCs w:val="24"/>
        </w:rPr>
        <w:t xml:space="preserve"> the area. The proposed technique uses the CSAMT 2D inversion results and deals with the true resistivity values (TRES) of existing layers to generate a new resistivity model (NM) which emphasizes the real layer boundaries. The</w:t>
      </w:r>
      <w:r w:rsidRPr="0008336B">
        <w:rPr>
          <w:rFonts w:cs="Times New Roman"/>
        </w:rPr>
        <w:t xml:space="preserve"> challenge of this technique </w:t>
      </w:r>
      <w:del w:id="108" w:author="asus" w:date="2021-08-26T11:23:00Z">
        <w:r w:rsidRPr="0008336B" w:rsidDel="00F43491">
          <w:rPr>
            <w:rFonts w:cs="Times New Roman"/>
          </w:rPr>
          <w:delText xml:space="preserve">firstly </w:delText>
        </w:r>
      </w:del>
      <w:r w:rsidRPr="0008336B">
        <w:rPr>
          <w:rFonts w:cs="Times New Roman"/>
        </w:rPr>
        <w:t xml:space="preserve">is to </w:t>
      </w:r>
      <w:ins w:id="109" w:author="asus" w:date="2021-08-26T11:23:00Z">
        <w:r w:rsidR="00F43491" w:rsidRPr="0008336B">
          <w:rPr>
            <w:rFonts w:cs="Times New Roman"/>
          </w:rPr>
          <w:t xml:space="preserve">firstly </w:t>
        </w:r>
      </w:ins>
      <w:r w:rsidRPr="0008336B">
        <w:rPr>
          <w:rFonts w:cs="Times New Roman"/>
        </w:rPr>
        <w:t xml:space="preserve">delineate the existing layer boundaries (top and bottom) and secondly, to predict the stratigraphy log before the drilling operations at each station. </w:t>
      </w:r>
      <w:commentRangeStart w:id="110"/>
      <w:r w:rsidRPr="0008336B">
        <w:rPr>
          <w:rFonts w:cs="Times New Roman"/>
        </w:rPr>
        <w:t xml:space="preserve">Indeed, the NM includes </w:t>
      </w:r>
      <w:r w:rsidRPr="0008336B">
        <w:rPr>
          <w:rFonts w:cs="Times New Roman"/>
          <w:szCs w:val="24"/>
        </w:rPr>
        <w:t>the real resistivity value of each given layer and could be used to</w:t>
      </w:r>
      <w:r w:rsidRPr="0008336B">
        <w:rPr>
          <w:rFonts w:cs="Times New Roman"/>
        </w:rPr>
        <w:t xml:space="preserve"> figure out the water reservoir rock and also to select the right drilling location.  In addition, the log extracted from NM is called “pseudo-stratigraphy log” and should be used to demarcate each layer's boundaries to estimate its thickness. </w:t>
      </w:r>
      <w:commentRangeEnd w:id="110"/>
      <w:r w:rsidR="00F43491">
        <w:rPr>
          <w:rStyle w:val="CommentReference"/>
        </w:rPr>
        <w:lastRenderedPageBreak/>
        <w:commentReference w:id="110"/>
      </w:r>
      <w:r w:rsidRPr="0008336B">
        <w:rPr>
          <w:rFonts w:cs="Times New Roman"/>
          <w:szCs w:val="24"/>
        </w:rPr>
        <w:t xml:space="preserve">Furthermore, the combination of different NM is used </w:t>
      </w:r>
      <w:commentRangeStart w:id="111"/>
      <w:commentRangeStart w:id="112"/>
      <w:r w:rsidRPr="0008336B">
        <w:rPr>
          <w:rFonts w:cs="Times New Roman"/>
          <w:szCs w:val="24"/>
        </w:rPr>
        <w:t xml:space="preserve">to build by </w:t>
      </w:r>
      <w:commentRangeEnd w:id="111"/>
      <w:r w:rsidR="00F43491">
        <w:rPr>
          <w:rStyle w:val="CommentReference"/>
        </w:rPr>
        <w:commentReference w:id="111"/>
      </w:r>
      <w:commentRangeEnd w:id="112"/>
      <w:r w:rsidR="00F43491">
        <w:rPr>
          <w:rStyle w:val="CommentReference"/>
        </w:rPr>
        <w:commentReference w:id="112"/>
      </w:r>
      <w:r w:rsidRPr="0008336B">
        <w:rPr>
          <w:rFonts w:cs="Times New Roman"/>
          <w:szCs w:val="24"/>
        </w:rPr>
        <w:t xml:space="preserve">extrapolation a 3D pseudo-stratigraphy map for water reservoir rock mapping. </w:t>
      </w:r>
    </w:p>
    <w:p w14:paraId="068C2C63" w14:textId="0737DE62" w:rsidR="00A30D28" w:rsidRPr="0008336B" w:rsidRDefault="00A30D28" w:rsidP="00A30D28">
      <w:pPr>
        <w:spacing w:line="480" w:lineRule="auto"/>
        <w:ind w:firstLine="360"/>
        <w:jc w:val="both"/>
        <w:rPr>
          <w:rFonts w:cs="Times New Roman"/>
        </w:rPr>
      </w:pPr>
      <w:r w:rsidRPr="0008336B">
        <w:rPr>
          <w:rFonts w:cs="Times New Roman"/>
          <w:szCs w:val="24"/>
        </w:rPr>
        <w:t xml:space="preserve">To test the efficiency of the proposed technique, the workflow is implemented in the Xingning area in the </w:t>
      </w:r>
      <w:r w:rsidRPr="0008336B">
        <w:rPr>
          <w:rFonts w:cs="Times New Roman"/>
        </w:rPr>
        <w:t xml:space="preserve">northern part of South China in Hunan </w:t>
      </w:r>
      <w:r w:rsidRPr="0008336B">
        <w:rPr>
          <w:rFonts w:cs="Times New Roman"/>
          <w:szCs w:val="24"/>
        </w:rPr>
        <w:t xml:space="preserve">province due to its geological complexity and interest. </w:t>
      </w:r>
      <w:del w:id="113" w:author="asus" w:date="2021-08-26T11:30:00Z">
        <w:r w:rsidRPr="0008336B" w:rsidDel="00F43491">
          <w:rPr>
            <w:rFonts w:cs="Times New Roman"/>
            <w:szCs w:val="24"/>
          </w:rPr>
          <w:delText xml:space="preserve">Indeed, </w:delText>
        </w:r>
      </w:del>
      <w:r w:rsidRPr="0008336B">
        <w:rPr>
          <w:rFonts w:cs="Times New Roman"/>
          <w:szCs w:val="24"/>
        </w:rPr>
        <w:t xml:space="preserve">Xingning is part of the </w:t>
      </w:r>
      <w:r w:rsidRPr="0008336B">
        <w:rPr>
          <w:rFonts w:cs="Times New Roman"/>
          <w:noProof/>
          <w:szCs w:val="24"/>
        </w:rPr>
        <w:t>Shizhuyuan Ore District</w:t>
      </w:r>
      <w:r w:rsidRPr="0008336B">
        <w:rPr>
          <w:rFonts w:cs="Times New Roman"/>
          <w:szCs w:val="24"/>
        </w:rPr>
        <w:t xml:space="preserve"> and is characterized by deep hot water formation and the existence of mineral deposits </w:t>
      </w:r>
      <w:r w:rsidRPr="0008336B">
        <w:rPr>
          <w:rFonts w:cs="Times New Roman"/>
          <w:szCs w:val="24"/>
        </w:rPr>
        <w:fldChar w:fldCharType="begin" w:fldLock="1"/>
      </w:r>
      <w:r w:rsidRPr="0008336B">
        <w:rPr>
          <w:rFonts w:cs="Times New Roman"/>
          <w:szCs w:val="24"/>
        </w:rPr>
        <w:instrText>ADDIN CSL_CITATION {"citationItems":[{"id":"ITEM-1","itemData":{"author":[{"dropping-particle":"","family":"Cheng","given":"Yongsheng","non-dropping-particle":"","parse-names":false,"suffix":""},{"dropping-particle":"","family":"Ruofa","given":"T.A.N","non-dropping-particle":"","parse-names":false,"suffix":""},{"dropping-particle":"","family":"Yong","given":"Wang","non-dropping-particle":"","parse-names":false,"suffix":""}],"container-title":"Acta Geologica Sinica - English Edition","id":"ITEM-1","issued":{"date-parts":[["2014"]]},"page":"75-77","title":"Skarn Petrology and Geochemistry in the Shizhuyuan Super-large Tungsten Polymetallic Deposit of Southern Hunan , China 3 Trace Element Geochemistry 2 Petrological Characteristics 4 Rare Earth Element Geochemistry","type":"article-journal","volume":"88"},"uris":["http://www.mendeley.com/documents/?uuid=ee09cb82-ed74-409b-baf8-7d04cbbd4f20"]},{"id":"ITEM-2","itemData":{"DOI":"10.1111/1755-6724.13243","ISSN":"1000-9515","author":[{"dropping-particle":"","family":"Cheng","given":"Yongsheng","non-dropping-particle":"","parse-names":false,"suffix":""},{"dropping-particle":"","family":"Wang","given":"Yong","non-dropping-particle":"","parse-names":false,"suffix":""},{"dropping-particle":"","family":"Tan","given":"Ruofa","non-dropping-particle":"","parse-names":false,"suffix":""}],"container-title":"Acta Geologica Sinica - English Edition","id":"ITEM-2","issue":"s1","issued":{"date-parts":[["2017"]]},"page":"175-176","title":"Trace element geochemistry of Devonian strata in the Shizhuyuan ore district, Hunan Province","type":"article-journal","volume":"91"},"uris":["http://www.mendeley.com/documents/?uuid=249e64ca-84aa-4eae-9ade-a0256eb35179"]},{"id":"ITEM-3","itemData":{"DOI":"10.2113/gsecongeo.98.5.955","ISSN":"03610128","abstract":"The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Geology","id":"ITEM-3","issue":"5","issued":{"date-parts":[["2003"]]},"page":"955-974","title":"Mineralization and fluid inclusion study of the Shizhuyuan W-Sn-Bi-Mo-F Skarn deposit, Hunnan Province, China","type":"article-journal","volume":"98"},"uris":["http://www.mendeley.com/documents/?uuid=5ca1d0f8-34bc-4338-a92a-d6cfeb08f463"]}],"mendeley":{"formattedCitation":"(Lu et al., 2003; Cheng et al., 2014, 2017)","manualFormatting":"(Lu et al., 2003; Yongsheng et al., 2014; Cheng et al., 2017)","plainTextFormattedCitation":"(Lu et al., 2003; Cheng et al., 2014, 2017)","previouslyFormattedCitation":"(Lu et al., 2003; Cheng et al., 2014, 2017)"},"properties":{"noteIndex":0},"schema":"https://github.com/citation-style-language/schema/raw/master/csl-citation.json"}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(Lu et al., 2003; Yongsheng et al., 2014; Cheng et al., 2017)</w:t>
      </w:r>
      <w:r w:rsidRPr="0008336B">
        <w:rPr>
          <w:rFonts w:cs="Times New Roman"/>
          <w:szCs w:val="24"/>
        </w:rPr>
        <w:fldChar w:fldCharType="end"/>
      </w:r>
      <w:r w:rsidRPr="0008336B">
        <w:rPr>
          <w:rFonts w:cs="Times New Roman"/>
          <w:szCs w:val="24"/>
        </w:rPr>
        <w:t>. This area has experienced various major tectonic activities, consequently leading to two main types of aquifers (crystalline and sedimentary). The major part of our study area except the western part is covered by crystalline aquifers (</w:t>
      </w:r>
      <w:r w:rsidRPr="0008336B">
        <w:rPr>
          <w:rFonts w:cs="Times New Roman"/>
          <w:szCs w:val="24"/>
        </w:rPr>
        <w:fldChar w:fldCharType="begin"/>
      </w:r>
      <w:r w:rsidRPr="0008336B">
        <w:rPr>
          <w:rFonts w:cs="Times New Roman"/>
          <w:szCs w:val="24"/>
        </w:rPr>
        <w:instrText xml:space="preserve"> REF _Ref80200899 \h </w:instrText>
      </w:r>
      <w:r w:rsidR="0008336B">
        <w:rPr>
          <w:rFonts w:cs="Times New Roman"/>
          <w:szCs w:val="24"/>
        </w:rPr>
        <w:instrText xml:space="preserve"> \* MERGEFORMAT </w:instrText>
      </w:r>
      <w:r w:rsidRPr="0008336B">
        <w:rPr>
          <w:rFonts w:cs="Times New Roman"/>
          <w:szCs w:val="24"/>
        </w:rPr>
      </w:r>
      <w:r w:rsidRPr="0008336B">
        <w:rPr>
          <w:rFonts w:cs="Times New Roman"/>
          <w:szCs w:val="24"/>
        </w:rPr>
        <w:fldChar w:fldCharType="separate"/>
      </w:r>
      <w:r w:rsidRPr="0008336B">
        <w:rPr>
          <w:rFonts w:cs="Times New Roman"/>
        </w:rPr>
        <w:t xml:space="preserve">Figure </w:t>
      </w:r>
      <w:r w:rsidRPr="0008336B">
        <w:rPr>
          <w:rFonts w:cs="Times New Roman"/>
          <w:noProof/>
        </w:rPr>
        <w:t>1</w:t>
      </w:r>
      <w:r w:rsidRPr="0008336B">
        <w:rPr>
          <w:rFonts w:cs="Times New Roman"/>
          <w:szCs w:val="24"/>
        </w:rPr>
        <w:fldChar w:fldCharType="end"/>
      </w:r>
      <w:r w:rsidRPr="0008336B">
        <w:rPr>
          <w:rFonts w:cs="Times New Roman"/>
          <w:szCs w:val="24"/>
        </w:rPr>
        <w:t xml:space="preserve">), which host the underground hot water emanating from intense hydrothermal activities due to the strong geothermal gradient </w:t>
      </w:r>
      <w:r w:rsidRPr="0008336B">
        <w:rPr>
          <w:rFonts w:cs="Times New Roman"/>
          <w:szCs w:val="24"/>
        </w:rPr>
        <w:fldChar w:fldCharType="begin" w:fldLock="1"/>
      </w:r>
      <w:r w:rsidRPr="0008336B">
        <w:rPr>
          <w:rFonts w:cs="Times New Roman"/>
          <w:szCs w:val="24"/>
        </w:rPr>
        <w:instrText>ADDIN CSL_CITATION {"citationItems":[{"id":"ITEM-1","itemData":{"DOI":"10.1016/j.marpetgeo.2008.08.008","ISSN":"02648172","abstract":"The Pearl River Mouth Basin (PRMB) and Qiongdongnan Basin (QDNB) are oil and gas bearing basins in the northern margin of the South China Sea (SCS). Geothermal survey is an important tool in petroleum exploration. A large data set comprised of 199 thermal conductivities, 40 radioactive heat productions, 543 measured geothermal gradient values, and 224 heat flow values has been obtained from the two basins. However, the measured geothermal gradient data originated from diverse depth range make spatial comparison a challenging task. Taking into account the variation of conductivity and heat production of rocks, we use a \"uniform geothermal gradient\" to characterize the geothermal gradient distribution of the PRMB and QDNB. Results show that, in the depth interval of 0-5 km, the \"uniform geothermal gradient\" in the PRMB varies from 17.8 °C/km to 50.2 °C/km, with an average of 32.1 ± 6.0 °C/km. In comparison, the QDNB has an average \"uniform geothermal gradient\" of 31.9 ± 5.6 °C/km and a range between 19.7 °C/km and 39.5 °C/km. Heat flows in the PRMB and QDNB are 71.3 ± 13.5 mW/m2 and 72.9 ± 14.2 mW/m2, respectively. The heat flow and geothermal gradient of the PRMB and QDNB tend to increase from the continental shelf to continental slope owing to the lithosphereic/crustal thinning in the Cenozoic. © 2008 Elsevier Ltd. All rights reserved.","author":[{"dropping-particle":"","family":"Yuan","given":"Yusong","non-dropping-particle":"","parse-names":false,"suffix":""},{"dropping-particle":"","family":"Zhu","given":"Weilin","non-dropping-particle":"","parse-names":false,"suffix":""},{"dropping-particle":"","family":"Mi","given":"Lijun","non-dropping-particle":"","parse-names":false,"suffix":""},{"dropping-particle":"","family":"Zhang","given":"Gongcheng","non-dropping-particle":"","parse-names":false,"suffix":""},{"dropping-particle":"","family":"Hu","given":"Shengbiao","non-dropping-particle":"","parse-names":false,"suffix":""},{"dropping-particle":"","family":"He","given":"Lijuan","non-dropping-particle":"","parse-names":false,"suffix":""}],"container-title":"Marine and Petroleum Geology","id":"ITEM-1","issue":"7","issued":{"date-parts":[["2009"]]},"page":"1152-1162","publisher":"Elsevier Ltd","title":"\"Uniform geothermal gradient\" and heat flow in the Qiongdongnan and Pearl River Mouth Basins of the South China Sea","type":"article-journal","volume":"26"},"uris":["http://www.mendeley.com/documents/?uuid=aed05beb-b3fe-4fba-8766-5092f0036393"]}],"mendeley":{"formattedCitation":"(Yuan et al., 2009)","plainTextFormattedCitation":"(Yuan et al., 2009)","previouslyFormattedCitation":"(Yuan et al., 2009)"},"properties":{"noteIndex":0},"schema":"https://github.com/citation-style-language/schema/raw/master/csl-citation.json"}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(Yuan et al., 2009)</w:t>
      </w:r>
      <w:r w:rsidRPr="0008336B">
        <w:rPr>
          <w:rFonts w:cs="Times New Roman"/>
          <w:szCs w:val="24"/>
        </w:rPr>
        <w:fldChar w:fldCharType="end"/>
      </w:r>
      <w:r w:rsidRPr="0008336B">
        <w:rPr>
          <w:rFonts w:cs="Times New Roman"/>
          <w:szCs w:val="24"/>
        </w:rPr>
        <w:t>.  Besides this tremendous geological interest, Xingning has also been experiencing significant water shortage partly due to the geological complexity of the area, thereby making it difficult to provide the right drilling locations. For this reason, the province of Hunan in cooperation with the Department</w:t>
      </w:r>
      <w:r w:rsidRPr="0008336B">
        <w:rPr>
          <w:rFonts w:cs="Times New Roman"/>
        </w:rPr>
        <w:t xml:space="preserve"> of Geophysics</w:t>
      </w:r>
      <w:r w:rsidRPr="0008336B">
        <w:rPr>
          <w:rFonts w:cs="Times New Roman"/>
          <w:szCs w:val="24"/>
        </w:rPr>
        <w:t xml:space="preserve"> initiated the project called </w:t>
      </w:r>
      <w:bookmarkStart w:id="114" w:name="_Hlk64481675"/>
      <w:r w:rsidRPr="0008336B">
        <w:rPr>
          <w:rFonts w:cs="Times New Roman"/>
          <w:szCs w:val="24"/>
        </w:rPr>
        <w:t>“</w:t>
      </w:r>
      <w:r w:rsidRPr="0008336B">
        <w:rPr>
          <w:rFonts w:cs="Times New Roman"/>
        </w:rPr>
        <w:t>Crew project 2017-Nian</w:t>
      </w:r>
      <w:bookmarkEnd w:id="114"/>
      <w:r w:rsidRPr="0008336B">
        <w:rPr>
          <w:rFonts w:cs="Times New Roman"/>
        </w:rPr>
        <w:t>”</w:t>
      </w:r>
      <w:r w:rsidRPr="0008336B">
        <w:rPr>
          <w:rFonts w:cs="Times New Roman"/>
          <w:szCs w:val="24"/>
        </w:rPr>
        <w:t>,</w:t>
      </w:r>
      <w:r w:rsidRPr="0008336B">
        <w:rPr>
          <w:rFonts w:cs="Times New Roman"/>
        </w:rPr>
        <w:t xml:space="preserve"> </w:t>
      </w:r>
      <w:bookmarkStart w:id="115" w:name="_Hlk64488390"/>
      <w:r w:rsidRPr="0008336B">
        <w:rPr>
          <w:rFonts w:cs="Times New Roman"/>
          <w:szCs w:val="24"/>
        </w:rPr>
        <w:t>to point out conductive zones (presumably suitable zones containing groundwater), and to provide the right drilling location for the exploitation of the hot groundwater</w:t>
      </w:r>
      <w:bookmarkEnd w:id="115"/>
      <w:r w:rsidRPr="0008336B">
        <w:rPr>
          <w:rFonts w:cs="Times New Roman"/>
          <w:szCs w:val="24"/>
        </w:rPr>
        <w:t xml:space="preserve">. </w:t>
      </w:r>
    </w:p>
    <w:p w14:paraId="4A8F8909" w14:textId="30C1E88B" w:rsidR="00A30D28" w:rsidRPr="0008336B" w:rsidRDefault="00A30D28" w:rsidP="00A30D28">
      <w:pPr>
        <w:spacing w:line="480" w:lineRule="auto"/>
        <w:ind w:firstLine="360"/>
        <w:jc w:val="both"/>
        <w:rPr>
          <w:rFonts w:cs="Times New Roman"/>
          <w:szCs w:val="24"/>
        </w:rPr>
      </w:pPr>
      <w:bookmarkStart w:id="116" w:name="_Hlk64481606"/>
      <w:r w:rsidRPr="0008336B">
        <w:rPr>
          <w:rFonts w:cs="Times New Roman"/>
          <w:szCs w:val="24"/>
        </w:rPr>
        <w:t xml:space="preserve">The </w:t>
      </w:r>
      <w:bookmarkStart w:id="117" w:name="_Hlk64484329"/>
      <w:r w:rsidRPr="0008336B">
        <w:rPr>
          <w:rFonts w:cs="Times New Roman"/>
          <w:szCs w:val="24"/>
        </w:rPr>
        <w:t>“</w:t>
      </w:r>
      <w:r w:rsidRPr="0008336B">
        <w:rPr>
          <w:rFonts w:cs="Times New Roman"/>
        </w:rPr>
        <w:t xml:space="preserve">Crew project 2017-Nian” </w:t>
      </w:r>
      <w:bookmarkEnd w:id="117"/>
      <w:r w:rsidRPr="0008336B">
        <w:rPr>
          <w:rFonts w:cs="Times New Roman"/>
        </w:rPr>
        <w:t>project was carried out using the</w:t>
      </w:r>
      <w:r w:rsidRPr="0008336B">
        <w:rPr>
          <w:rFonts w:cs="Times New Roman"/>
          <w:szCs w:val="24"/>
        </w:rPr>
        <w:t xml:space="preserve"> </w:t>
      </w:r>
      <w:r w:rsidRPr="0008336B">
        <w:rPr>
          <w:rFonts w:cs="Times New Roman"/>
        </w:rPr>
        <w:t xml:space="preserve">CSAMT method due to its advantages such as </w:t>
      </w:r>
      <w:r w:rsidRPr="0008336B">
        <w:rPr>
          <w:rFonts w:cs="Times New Roman"/>
          <w:szCs w:val="24"/>
        </w:rPr>
        <w:t xml:space="preserve">good vertical resolution, a wide range of exploration depth, and very low sensitivity to the terrain </w:t>
      </w:r>
      <w:r w:rsidRPr="0008336B">
        <w:rPr>
          <w:rFonts w:cs="Times New Roman"/>
          <w:szCs w:val="24"/>
        </w:rPr>
        <w:fldChar w:fldCharType="begin" w:fldLock="1"/>
      </w:r>
      <w:r w:rsidRPr="0008336B">
        <w:rPr>
          <w:rFonts w:cs="Times New Roman"/>
          <w:szCs w:val="24"/>
        </w:rPr>
        <w:instrText>ADDIN CSL_CITATION {"citationItems":[{"id":"ITEM-1","itemData":{"DOI":"10.1190/1.3659064","author":[{"dropping-particle":"","family":"Carlson","given":"Norman R.","non-dropping-particle":"","parse-names":false,"suffix":""},{"dropping-particle":"","family":"Feast","given":"Charles F.","non-dropping-particle":"","parse-names":false,"suffix":""},{"dropping-particle":"","family":"Bushner","given":"Greg L.","non-dropping-particle":"","parse-names":false,"suffix":""}],"container-title":"International Workshop on Gravity, Electrical and Magnetic Methods and Their Applications","id":"ITEM-1","issue":"October 2011","issued":{"date-parts":[["2011"]]},"page":"23-23","title":"The use of CSAMT and NSAMT in siting groundwater production wells: Two case histories","type":"paper-conference","volume":"11"},"uris":["http://www.mendeley.com/documents/?uuid=6e3b5acc-3bac-4f7b-8026-b1a12c074394"]}],"mendeley":{"formattedCitation":"(Carlson et al., 2011)","plainTextFormattedCitation":"(Carlson et al., 2011)","previouslyFormattedCitation":"(Carlson et al., 2011)"},"properties":{"noteIndex":0},"schema":"https://github.com/citation-style-language/schema/raw/master/csl-citation.json"}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(Carlson et al., 2011)</w:t>
      </w:r>
      <w:r w:rsidRPr="0008336B">
        <w:rPr>
          <w:rFonts w:cs="Times New Roman"/>
          <w:szCs w:val="24"/>
        </w:rPr>
        <w:fldChar w:fldCharType="end"/>
      </w:r>
      <w:r w:rsidRPr="0008336B">
        <w:rPr>
          <w:rFonts w:cs="Times New Roman"/>
          <w:szCs w:val="24"/>
        </w:rPr>
        <w:t xml:space="preserve">. CSAMT has been used since the 1970s. </w:t>
      </w:r>
      <w:commentRangeStart w:id="118"/>
      <w:r w:rsidRPr="0008336B">
        <w:rPr>
          <w:rFonts w:cs="Times New Roman"/>
          <w:szCs w:val="24"/>
        </w:rPr>
        <w:t>That</w:t>
      </w:r>
      <w:ins w:id="119" w:author="asus" w:date="2021-08-26T11:33:00Z">
        <w:r w:rsidR="00FA2AD6">
          <w:rPr>
            <w:rFonts w:cs="Times New Roman"/>
            <w:szCs w:val="24"/>
          </w:rPr>
          <w:t xml:space="preserve"> i</w:t>
        </w:r>
      </w:ins>
      <w:del w:id="120" w:author="asus" w:date="2021-08-26T11:33:00Z">
        <w:r w:rsidRPr="0008336B" w:rsidDel="00FA2AD6">
          <w:rPr>
            <w:rFonts w:cs="Times New Roman"/>
            <w:szCs w:val="24"/>
          </w:rPr>
          <w:delText>’</w:delText>
        </w:r>
      </w:del>
      <w:r w:rsidRPr="0008336B">
        <w:rPr>
          <w:rFonts w:cs="Times New Roman"/>
          <w:szCs w:val="24"/>
        </w:rPr>
        <w:t>s hardly sprung up in recent years</w:t>
      </w:r>
      <w:r w:rsidRPr="0008336B">
        <w:rPr>
          <w:rFonts w:cs="Times New Roman"/>
        </w:rPr>
        <w:t xml:space="preserve"> and is mainly used for detecting geological structures. </w:t>
      </w:r>
      <w:commentRangeEnd w:id="118"/>
      <w:r w:rsidR="00FA2AD6">
        <w:rPr>
          <w:rStyle w:val="CommentReference"/>
        </w:rPr>
        <w:commentReference w:id="118"/>
      </w:r>
      <w:r w:rsidRPr="0008336B">
        <w:rPr>
          <w:rFonts w:cs="Times New Roman"/>
        </w:rPr>
        <w:t>Since</w:t>
      </w:r>
      <w:ins w:id="121" w:author="asus" w:date="2021-08-26T11:36:00Z">
        <w:r w:rsidR="00FA2AD6">
          <w:rPr>
            <w:rFonts w:cs="Times New Roman"/>
          </w:rPr>
          <w:t xml:space="preserve"> the CSAMT method was </w:t>
        </w:r>
      </w:ins>
      <w:del w:id="122" w:author="asus" w:date="2021-08-26T11:36:00Z">
        <w:r w:rsidRPr="0008336B" w:rsidDel="00FA2AD6">
          <w:rPr>
            <w:rFonts w:cs="Times New Roman"/>
          </w:rPr>
          <w:delText xml:space="preserve"> </w:delText>
        </w:r>
      </w:del>
      <w:bookmarkStart w:id="123" w:name="_Hlk73543184"/>
      <w:ins w:id="124" w:author="asus" w:date="2021-08-26T11:36:00Z">
        <w:r w:rsidR="00FA2AD6" w:rsidRPr="0008336B">
          <w:rPr>
            <w:rFonts w:cs="Times New Roman"/>
          </w:rPr>
          <w:t xml:space="preserve">established in a massive sulfide deposit </w:t>
        </w:r>
      </w:ins>
      <w:r w:rsidRPr="0008336B">
        <w:rPr>
          <w:rFonts w:cs="Times New Roman"/>
        </w:rPr>
        <w:lastRenderedPageBreak/>
        <w:fldChar w:fldCharType="begin" w:fldLock="1"/>
      </w:r>
      <w:r w:rsidRPr="0008336B">
        <w:rPr>
          <w:rFonts w:cs="Times New Roman"/>
        </w:rPr>
        <w:instrText>ADDIN CSL_CITATION {"citationItems":[{"id":"ITEM-1","itemData":{"DOI":"10.1190/1.1440558","author":[{"dropping-particle":"","family":"Goldstein","given":"M. A.","non-dropping-particle":"","parse-names":false,"suffix":""},{"dropping-particle":"","family":"Strangway","given":"D. W.","non-dropping-particle":"","parse-names":false,"suffix":""}],"container-title":"Geophysics","id":"ITEM-1","issue":"4","issued":{"date-parts":[["1975"]]},"page":"669-683","title":"Audio-frequency magnetotellurics with a grounded electric dipole source","type":"article-journal","volume":"40"},"uris":["http://www.mendeley.com/documents/?uuid=51b04ec3-4bc5-484d-a7fa-cff0315dd772"]}],"mendeley":{"formattedCitation":"(Goldstein and Strangway, 1975)","plainTextFormattedCitation":"(Goldstein and Strangway, 1975)","previouslyFormattedCitation":"(Goldstein and Strangway, 1975)"},"properties":{"noteIndex":0},"schema":"https://github.com/citation-style-language/schema/raw/master/csl-citation.json"}</w:instrText>
      </w:r>
      <w:r w:rsidRPr="0008336B">
        <w:rPr>
          <w:rFonts w:cs="Times New Roman"/>
        </w:rPr>
        <w:fldChar w:fldCharType="separate"/>
      </w:r>
      <w:r w:rsidRPr="0008336B">
        <w:rPr>
          <w:rFonts w:cs="Times New Roman"/>
          <w:noProof/>
        </w:rPr>
        <w:t>(Goldstein and Strangway, 1975)</w:t>
      </w:r>
      <w:r w:rsidRPr="0008336B">
        <w:rPr>
          <w:rFonts w:cs="Times New Roman"/>
        </w:rPr>
        <w:fldChar w:fldCharType="end"/>
      </w:r>
      <w:bookmarkEnd w:id="123"/>
      <w:ins w:id="125" w:author="asus" w:date="2021-08-26T11:37:00Z">
        <w:r w:rsidR="00FA2AD6">
          <w:rPr>
            <w:rFonts w:cs="Times New Roman"/>
          </w:rPr>
          <w:t>,</w:t>
        </w:r>
      </w:ins>
      <w:del w:id="126" w:author="asus" w:date="2021-08-26T11:36:00Z">
        <w:r w:rsidRPr="0008336B" w:rsidDel="00FA2AD6">
          <w:rPr>
            <w:rFonts w:cs="Times New Roman"/>
          </w:rPr>
          <w:delText xml:space="preserve"> established this method in a massive sulfide deposit</w:delText>
        </w:r>
      </w:del>
      <w:r w:rsidRPr="0008336B">
        <w:rPr>
          <w:rFonts w:cs="Times New Roman"/>
        </w:rPr>
        <w:t xml:space="preserve">, </w:t>
      </w:r>
      <w:del w:id="127" w:author="asus" w:date="2021-08-26T11:38:00Z">
        <w:r w:rsidRPr="0008336B" w:rsidDel="00FA2AD6">
          <w:rPr>
            <w:rFonts w:cs="Times New Roman"/>
          </w:rPr>
          <w:delText xml:space="preserve">CSAMT </w:delText>
        </w:r>
      </w:del>
      <w:ins w:id="128" w:author="asus" w:date="2021-08-26T11:38:00Z">
        <w:r w:rsidR="00FA2AD6">
          <w:rPr>
            <w:rFonts w:cs="Times New Roman"/>
          </w:rPr>
          <w:t>it</w:t>
        </w:r>
        <w:r w:rsidR="00FA2AD6" w:rsidRPr="0008336B">
          <w:rPr>
            <w:rFonts w:cs="Times New Roman"/>
          </w:rPr>
          <w:t xml:space="preserve"> </w:t>
        </w:r>
      </w:ins>
      <w:r w:rsidRPr="0008336B">
        <w:rPr>
          <w:rFonts w:cs="Times New Roman"/>
        </w:rPr>
        <w:t xml:space="preserve">has been broadly applied in </w:t>
      </w:r>
      <w:ins w:id="129" w:author="asus" w:date="2021-08-26T11:39:00Z">
        <w:r w:rsidR="00FA2AD6">
          <w:rPr>
            <w:rFonts w:cs="Times New Roman"/>
          </w:rPr>
          <w:t xml:space="preserve">tackling </w:t>
        </w:r>
      </w:ins>
      <w:r w:rsidRPr="0008336B">
        <w:rPr>
          <w:rFonts w:cs="Times New Roman"/>
        </w:rPr>
        <w:t xml:space="preserve">diverse exploration problems. Most of these applications focused on geothermal (e.g., </w:t>
      </w:r>
      <w:r w:rsidRPr="0008336B">
        <w:rPr>
          <w:rFonts w:cs="Times New Roman"/>
        </w:rPr>
        <w:fldChar w:fldCharType="begin" w:fldLock="1"/>
      </w:r>
      <w:r w:rsidRPr="0008336B">
        <w:rPr>
          <w:rFonts w:cs="Times New Roman"/>
        </w:rPr>
        <w:instrText>ADDIN CSL_CITATION {"citationItems":[{"id":"ITEM-1","itemData":{"DOI":"10.1190/1.1441272","ISSN":"00168033","abstract":"Theoretical and field tests indicate that the controlled-source audiomagnetotelluric (CSAMT) method provides an efficient means of delineating the shallow resistivity pattern above a hydrothermal system. Utilizing a transmitter overcomes the main limitation of conventional audiomagnetotellurics - variable and unreliable natural source fields. Reliable CSAMT measurements can be made with a simple scalar receiver. Our calculations for a half-space show that the plane-wave assumption is valid when the transmitter is more than 3 skin depths away in the broadside configuration and more than 5 skin depths away in the collinear configuration. Three-dimensional (3-D) numerical modeling results for a bipole source 5 skin depths away compare well with those for a plane-wave source, showing that the method is valid. A CSAMT survey at the Roosevelt Hot Springs geothermal area in Utah produced apparent resistivity contour maps at four frequencies: 32, 98, 977, and 5208Hz. These maps show the same features as those of a dipole-dipole resistivity map. We also collected detailed CSAMT data at 10 frequencies on two profiles. Two-dimensional (2-D) plane-wave modeling (transverse magnetic mode) of the resulting pseudo-sections yields models similar to those derived by modeling the dipole-dipole resistivity data. However, CSAMT resolved details not shown by the resistivity modeling. Thus, high resolution along with an efficient field procedure make CSAMT an attractive tool for geothermal exploration.-Authors","author":[{"dropping-particle":"","family":"Sandberg","given":"S. K.","non-dropping-particle":"","parse-names":false,"suffix":""},{"dropping-particle":"","family":"Hohmann","given":"G. W.","non-dropping-particle":"","parse-names":false,"suffix":""}],"container-title":"Geophysics","id":"ITEM-1","issue":"1","issued":{"date-parts":[["1982"]]},"page":"100-116","title":"Controlled-source audiomagnetotellurics in geothermal exploration.","type":"article-journal","volume":"47"},"uris":["http://www.mendeley.com/documents/?uuid=f4a3696f-6566-4ff9-9f56-aa6df33cce4c"]},{"id":"ITEM-2","itemData":{"DOI":"10.1190/1.1894115","abstract":"The Puhimau thermal area in the Volcanoes National Park, Hawaii has attracted interest since this area represents an area with anomalously high heat flow and may represent a possible shallow magma body. At Puhimau a variety of geophysical data have been acquired by others including heat flow measurements. The self-potential data suggest that if the thermal anomaly was caused by an intrusion of magma, then the intrusion was of a thick inclined dike nature. The heat flow data suggest that the intrusion was more of a stocklike nature. In February of 1984, a controlled source audiofrequency magnetotelluric (CSAMT) electromagnetic geophysical survey was performed at the Puhimau thermal area to investigate the nature of the possible intrusion and estimate the depth to any hot water zone and/or any remaining molten magma. The CSAMT survey consisted of several lines of data stations utilizing two orthogonal primary field transmitting antennas. The results of the survey show that there is an excellent conductor at a depth of approximately 200 m. Above this conductor is a zone which is somewhat less conducting.","author":[{"dropping-particle":"","family":"Bartel","given":"L. C.","non-dropping-particle":"","parse-names":false,"suffix":""},{"dropping-particle":"","family":"Jacobson","given":"R. D.","non-dropping-particle":"","parse-names":false,"suffix":""}],"container-title":"1984 SEG Annual Meeting, SEG 1984","id":"ITEM-2","issue":"5","issued":{"date-parts":[["1984"]]},"page":"104-107","title":"Results of a CSAMT survey at the Puhimau Thermal Area, Kilauea Volcano, Hawaii","type":"article-journal","volume":"52"},"uris":["http://www.mendeley.com/documents/?uuid=ef303cfe-67e1-44b6-a900-f79a04d2f8a3"]},{"id":"ITEM-3","itemData":{"DOI":"10.5636/jgg.45.887","author":[{"dropping-particle":"","family":"Bromley","given":"C","non-dropping-particle":"","parse-names":false,"suffix":""}],"container-title":"Journal of Geomagnetism and Geoelectricity","id":"ITEM-3","issued":{"date-parts":[["1993"]]},"page":"887-896","title":"Tensor CSAMT study of fault zone between Waikite and TeKopia geothermal fields","type":"article-journal","volume":"45"},"uris":["http://www.mendeley.com/documents/?uuid=279b9607-1c68-4a82-afbc-247e37f15ef6"]},{"id":"ITEM-4","itemData":{"author":[{"dropping-particle":"","family":"Wannamaker","given":"Philip E","non-dropping-particle":"","parse-names":false,"suffix":""}],"container-title":"Geophysics","id":"ITEM-4","issue":"2","issued":{"date-parts":[["1997"]]},"page":"466-476","title":"Tensor CSAMT survey over the Sulphur Springs thermal area, Valles Caldera, New Mexico, U.S.A, Part II: Implications for CSAMT methodology","type":"article-journal","volume":"62"},"uris":["http://www.mendeley.com/documents/?uuid=0a8dfdb0-216b-433e-82a6-5d9a2efd3917"]},{"id":"ITEM-5","itemData":{"author":[{"dropping-particle":"","family":"Wannamaker","given":"Philip E","non-dropping-particle":"","parse-names":false,"suffix":""}],"container-title":"Geophysics","id":"ITEM-5","issue":"2","issued":{"date-parts":[["1997"]]},"page":"451-465","title":"Tensor CSAMT survey over the Sulphur Springs thermal area, Valles Caldera, New Mexico, U.S.A., Part I: Implications for structure of the western caldera","type":"article-journal","volume":"62"},"uris":["http://www.mendeley.com/documents/?uuid=211cea95-8b3d-4717-bc57-78d291df135c"]},{"id":"ITEM-6","itemData":{"DOI":"10.1088/1742-6596/1127/1/012021","ISSN":"17426596","abstract":"CSAMT is the one of electromagnetic method which uses unnatural source grounded dipole with the range of frequency between 0.1Hz-10 kHz. In order to qualify the response measured is plan wave, then the corrected source effect. The objective of this study was to obtain that have been corrected for source to have the same characteristic as MT data. CSAMT data that has been corrected, subsequently inverted to get the exact model and validated to well log data in the form of temperature data. After interpretation found that the some of the line measurement at geothermal field Kamojang has two layers. There are seven line, line-1 until line-7, line-2 until line-7 have the characteristic of geothermal, the first layer has a resistivity of 3-15 Ω.m and the average of thickness of 400-1500 meters. The second layer has a resistivity value of 20-300 Ω.m that is more resistive than the first layer, except for line 1, there is no low resistivity in the first layer. The first layer is a layer of clay, identified with resistivity values ranging from 2,5 - 15 Ω.m with 900-1400m thickness with temperature data on KMJ-12 range 180-200°C, and the next layer is more resistive layer than the second layer is 18 Ω.m -100 Ω.m with temperature data at KMJ-53 at a depth of 710 meters is 240°C.","author":[{"dropping-particle":"","family":"Susilawati","given":"","non-dropping-particle":"","parse-names":false,"suffix":""},{"dropping-particle":"","family":"Mustopa","given":"Enjang Jaenal","non-dropping-particle":"","parse-names":false,"suffix":""}],"container-title":"Journal of Physics: Conference Series","id":"ITEM-6","issue":"1","issued":{"date-parts":[["2019"]]},"page":"1-6","title":"2D Interpretation of Controlled Source Audio Magnetotelluric (CSAMT) Data Integrated with Borehole Data in Kamojang Geothermal Field West Java, Indonesia","type":"article-journal","volume":"1127"},"uris":["http://www.mendeley.com/documents/?uuid=f4817f61-29f8-462e-8e87-03477caf9bf8"]}],"mendeley":{"formattedCitation":"(Sandberg and Hohmann, 1982; Bartel and Jacobson, 1984; Bromley, 1993; Wannamaker, 1997a, 1997b; Susilawati and Mustopa, 2019)","manualFormatting":"Sandberg and Hohmann, 1982; Bartel and Jacobson, 1984; Bromley, 1993; Wannamaker, 1997a, 1997b; Susilawati and Mustopa, 2019)","plainTextFormattedCitation":"(Sandberg and Hohmann, 1982; Bartel and Jacobson, 1984; Bromley, 1993; Wannamaker, 1997a, 1997b; Susilawati and Mustopa, 2019)","previouslyFormattedCitation":"(Sandberg and Hohmann, 1982; Bartel and Jacobson, 1984; Bromley, 1993; Wannamaker, 1997a, 1997b; Susilawati and Mustopa, 2019)"},"properties":{"noteIndex":0},"schema":"https://github.com/citation-style-language/schema/raw/master/csl-citation.json"}</w:instrText>
      </w:r>
      <w:r w:rsidRPr="0008336B">
        <w:rPr>
          <w:rFonts w:cs="Times New Roman"/>
        </w:rPr>
        <w:fldChar w:fldCharType="separate"/>
      </w:r>
      <w:r w:rsidRPr="0008336B">
        <w:rPr>
          <w:rFonts w:cs="Times New Roman"/>
          <w:noProof/>
        </w:rPr>
        <w:t>Sandberg and Hohmann, 1982; Bartel and Jacobson, 1984; Bromley, 1993; Wannamaker, 1997a, 1997b; Susilawati and Mustopa, 2019)</w:t>
      </w:r>
      <w:r w:rsidRPr="0008336B">
        <w:rPr>
          <w:rFonts w:cs="Times New Roman"/>
        </w:rPr>
        <w:fldChar w:fldCharType="end"/>
      </w:r>
      <w:r w:rsidRPr="0008336B">
        <w:rPr>
          <w:rFonts w:cs="Times New Roman"/>
        </w:rPr>
        <w:t xml:space="preserve">, mineral (e.g., </w:t>
      </w:r>
      <w:r w:rsidRPr="0008336B">
        <w:rPr>
          <w:rFonts w:cs="Times New Roman"/>
        </w:rPr>
        <w:fldChar w:fldCharType="begin" w:fldLock="1"/>
      </w:r>
      <w:r w:rsidRPr="0008336B">
        <w:rPr>
          <w:rFonts w:cs="Times New Roman"/>
        </w:rPr>
        <w:instrText>ADDIN CSL_CITATION {"citationItems":[{"id":"ITEM-1","itemData":{"author":[{"dropping-particle":"","family":"Boerner","given":"D. E.","non-dropping-particle":"","parse-names":false,"suffix":""},{"dropping-particle":"","family":"Wright","given":"J. A.","non-dropping-particle":"","parse-names":false,"suffix":""},{"dropping-particle":"","family":"Thurlow","given":"J. G.","non-dropping-particle":"","parse-names":false,"suffix":""},{"dropping-particle":"","family":"Reed","given":"L. E.","non-dropping-particle":"","parse-names":false,"suffix":""}],"container-title":"Geophysics","id":"ITEM-1","issue":"1","issued":{"date-parts":[["1993"]]},"page":"12-19","title":"Tensor CSAMT studies at the Buchans Mine in central Newfoundland","type":"article-journal","volume":"58"},"uris":["http://www.mendeley.com/documents/?uuid=802d5695-ad61-4456-9c57-41bdd393cecd"]},{"id":"ITEM-2","itemData":{"author":[{"dropping-particle":"","family":"Kellett","given":"Richard","non-dropping-particle":"","parse-names":false,"suffix":""},{"dropping-particle":"","family":"Bishops","given":"John","non-dropping-particle":"","parse-names":false,"suffix":""},{"dropping-particle":"Van","family":"Reed","given":"Emmett","non-dropping-particle":"","parse-names":false,"suffix":""}],"container-title":"Geophysics","id":"ITEM-2","issue":"12","issued":{"date-parts":[["1993"]]},"page":"1764-1772","title":"The effects of source polarization in CSAMT data over two massive sulfide deposits in Australia","type":"article-journal","volume":"59"},"uris":["http://www.mendeley.com/documents/?uuid=d69ba0a8-ec67-48d4-a1cd-e7e7cb12abd0"]},{"id":"ITEM-3","itemData":{"author":[{"dropping-particle":"","family":"Chen","given":"Weijun","non-dropping-particle":"","parse-names":false,"suffix":""},{"dropping-particle":"","family":"Liu","given":"Hongtao","non-dropping-particle":"","parse-names":false,"suffix":""},{"dropping-particle":"","family":"Liu","given":"Jianming","non-dropping-particle":"","parse-names":false,"suffix":""},{"dropping-particle":"","family":"Sun","given":"Xingguo","non-dropping-particle":"","parse-names":false,"suffix":""},{"dropping-particle":"","family":"Zeng","given":"Qingdong","non-dropping-particle":"","parse-names":false,"suffix":""}],"container-title":"Exploration Geophysics","id":"ITEM-3","issued":{"date-parts":[["2010"]]},"page":"279-288","title":"Integrated geophysical exploration for the Longtoushan Ag-Pb-Zn deposit in the southeast of the Da Xing ’ an Ling mountains , Inner Mongolia , northern China","type":"article-journal","volume":"41"},"uris":["http://www.mendeley.com/documents/?uuid=7443f17b-b1d1-4384-b884-3851ce265a41"]},{"id":"ITEM-4","itemData":{"DOI":"10 .2113/JEEG15.4.243","author":[{"dropping-particle":"","family":"An","given":"Zhiguo","non-dropping-particle":"","parse-names":false,"suffix":""},{"dropping-particle":"","family":"Di","given":"Qingyun","non-dropping-particle":"","parse-names":false,"suffix":""}],"container-title":"Journal of Environmental and Engineering Geophysics","id":"ITEM-4","issue":"4","issued":{"date-parts":[["2010"]]},"page":"243-249","title":"Application of the CSAMT method for exploring deep coal mines in Fujian Province, Southeastern China","type":"article-journal","volume":"15"},"uris":["http://www.mendeley.com/documents/?uuid=f17829aa-d055-494c-8fce-82567f7f9ec4"]},{"id":"ITEM-5","itemData":{"DOI":"10.1190/geo2012-0115.1","ISSN":"19422156","abstract":"A controlled-source audio-frequency magnetotelluric (CSAMT) survey has been carried out to investigate potential iron (Fe) and polymetallic (Pb-Zn-Cu) deposits in Longmen region, which is one of the main metallogenic belts in southern China. Conducting geophysical surveys in this area is quite difficult due to mountainous terrain, dense forest, and thick vegetation cover. A total of 560 CSAMT soundings were recorded along twelve surveying lines. Two-dimensional Occam's inversion scheme was used to interpret these CSAMT data. The resulting electric resistivity models showed that three large-scale highly conductive bodies exist within the surveying area. By integrated interpretation combined with available geologic, geophysical, and geochemical data in this area, three prospective mineral deposits were demarcated. Based on the CSAMT results, a borehole penetrating approximately 250-m depth was drilled at the location of 470 m to the northwest end of line 06, defined with a massive pyrite from the depth of 52- 235 m with 7%-16% Fe content, as well as locally highgrade Pb-Zn- and Ag-Ti-bearing ores.","author":[{"dropping-particle":"","family":"Hu","given":"Xiangyun","non-dropping-particle":"","parse-names":false,"suffix":""},{"dropping-particle":"","family":"Peng","given":"Ronghua","non-dropping-particle":"","parse-names":false,"suffix":""},{"dropping-particle":"","family":"Wu","given":"Guiju","non-dropping-particle":"","parse-names":false,"suffix":""},{"dropping-particle":"","family":"Wang","given":"Weiping","non-dropping-particle":"","parse-names":false,"suffix":""},{"dropping-particle":"","family":"Huo","given":"Guangpu","non-dropping-particle":"","parse-names":false,"suffix":""},{"dropping-particle":"","family":"Han","given":"Bo","non-dropping-particle":"","parse-names":false,"suffix":""}],"container-title":"Geophysics","id":"ITEM-5","issue":"3","issued":{"date-parts":[["2013"]]},"page":"B111-B119","title":"Mineral exploration using CSAMT data: Application to Longmen region metallogenic belt, Guangdong Province, China","type":"article-journal","volume":"78"},"uris":["http://www.mendeley.com/documents/?uuid=9aa12977-ff86-4483-a2bc-28bc586285a4"]},{"id":"ITEM-6","itemData":{"DOI":"https://doi.org/10.3390/min9120726","author":[{"dropping-particle":"","family":"Guo","given":"Zhenwei","non-dropping-particle":"","parse-names":false,"suffix":""},{"dropping-particle":"","family":"Hu","given":"Longyun","non-dropping-particle":"","parse-names":false,"suffix":""},{"dropping-particle":"","family":"Liu","given":"Chunming","non-dropping-particle":"","parse-names":false,"suffix":""},{"dropping-particle":"","family":"Cao","given":"Chuanghua","non-dropping-particle":"","parse-names":false,"suffix":""},{"dropping-particle":"","family":"Liu","given":"Jianxin","non-dropping-particle":"","parse-names":false,"suffix":""}],"container-title":"Minerals","id":"ITEM-6","issue":"726","issued":{"date-parts":[["2019"]]},"page":"2-12","title":"Application of the CSAMT method to Pb–Zn Mineral","type":"article-journal","volume":"9"},"uris":["http://www.mendeley.com/documents/?uuid=2e2558c8-76b0-4370-ad4c-2bedee90e403"]}],"mendeley":{"formattedCitation":"(Boerner et al., 1993; Kellett et al., 1993; An and Di, 2010; Chen et al., 2010; Hu et al., 2013; Guo et al., 2019)","manualFormatting":"Kellett et al., 1993; Thurlow, 1993; An and Di, 2010; Chen et al., 2010; Guo et al., 2019; Hu et al., 2013)","plainTextFormattedCitation":"(Boerner et al., 1993; Kellett et al., 1993; An and Di, 2010; Chen et al., 2010; Hu et al., 2013; Guo et al., 2019)","previouslyFormattedCitation":"(Boerner et al., 1993; Kellett et al., 1993; An and Di, 2010; Chen et al., 2010; Hu et al., 2013; Guo et al., 2019)"},"properties":{"noteIndex":0},"schema":"https://github.com/citation-style-language/schema/raw/master/csl-citation.json"}</w:instrText>
      </w:r>
      <w:r w:rsidRPr="0008336B">
        <w:rPr>
          <w:rFonts w:cs="Times New Roman"/>
        </w:rPr>
        <w:fldChar w:fldCharType="separate"/>
      </w:r>
      <w:r w:rsidRPr="0008336B">
        <w:rPr>
          <w:rFonts w:cs="Times New Roman"/>
          <w:noProof/>
        </w:rPr>
        <w:t>Kellett et al., 1993; Thurlow, 1993; An and Di, 2010; Chen et al., 2010; Guo et al., 2019; Hu et al., 2013)</w:t>
      </w:r>
      <w:r w:rsidRPr="0008336B">
        <w:rPr>
          <w:rFonts w:cs="Times New Roman"/>
        </w:rPr>
        <w:fldChar w:fldCharType="end"/>
      </w:r>
      <w:r w:rsidRPr="0008336B">
        <w:rPr>
          <w:rFonts w:cs="Times New Roman"/>
        </w:rPr>
        <w:t xml:space="preserve">, hydrocarbon (e.g., </w:t>
      </w:r>
      <w:r w:rsidRPr="0008336B">
        <w:rPr>
          <w:rFonts w:cs="Times New Roman"/>
          <w:lang w:val="fr-FR"/>
        </w:rPr>
        <w:fldChar w:fldCharType="begin" w:fldLock="1"/>
      </w:r>
      <w:r w:rsidRPr="0008336B">
        <w:rPr>
          <w:rFonts w:cs="Times New Roman"/>
        </w:rPr>
        <w:instrText>ADDIN CSL_CITATION {"citationItems":[{"id":"ITEM-1","itemData":{"author":[{"dropping-particle":"","family":"Zonge","given":"L","non-dropping-particle":"","parse-names":false,"suffix":""},{"dropping-particle":"","family":"Hughes","given":"Larry J","non-dropping-particle":"","parse-names":false,"suffix":""}],"container-title":"Society of Exploration Geophysicists","id":"ITEM-1","issued":{"date-parts":[["1991"]]},"page":"713-809","title":"Controlled Source Audio-Frequency Magnetotellurics","type":"article-journal","volume":"2"},"uris":["http://www.mendeley.com/documents/?uuid=3fc5f44e-acb1-4415-ad73-3710e404de8a"]}],"mendeley":{"formattedCitation":"(Zonge and Hughes, 1991)","manualFormatting":"Zonge and Hughes, 1991)","plainTextFormattedCitation":"(Zonge and Hughes, 1991)","previouslyFormattedCitation":"(Zonge and Hughes, 1991)"},"properties":{"noteIndex":0},"schema":"https://github.com/citation-style-language/schema/raw/master/csl-citation.json"}</w:instrText>
      </w:r>
      <w:r w:rsidRPr="0008336B">
        <w:rPr>
          <w:rFonts w:cs="Times New Roman"/>
          <w:lang w:val="fr-FR"/>
        </w:rPr>
        <w:fldChar w:fldCharType="separate"/>
      </w:r>
      <w:r w:rsidRPr="0008336B">
        <w:rPr>
          <w:rFonts w:cs="Times New Roman"/>
          <w:noProof/>
        </w:rPr>
        <w:t>Zonge and Hughes, 1991)</w:t>
      </w:r>
      <w:r w:rsidRPr="0008336B">
        <w:rPr>
          <w:rFonts w:cs="Times New Roman"/>
          <w:lang w:val="fr-FR"/>
        </w:rPr>
        <w:fldChar w:fldCharType="end"/>
      </w:r>
      <w:r w:rsidRPr="0008336B">
        <w:rPr>
          <w:rFonts w:cs="Times New Roman"/>
        </w:rPr>
        <w:t xml:space="preserve"> and environmental (e.g., </w:t>
      </w:r>
      <w:r w:rsidRPr="0008336B">
        <w:rPr>
          <w:rFonts w:cs="Times New Roman"/>
        </w:rPr>
        <w:fldChar w:fldCharType="begin" w:fldLock="1"/>
      </w:r>
      <w:r w:rsidRPr="0008336B">
        <w:rPr>
          <w:rFonts w:cs="Times New Roman"/>
        </w:rPr>
        <w:instrText>ADDIN CSL_CITATION {"citationItems":[{"id":"ITEM-1","itemData":{"DOI":"10.1190/1.1444800","author":[{"dropping-particle":"","family":"Unsworth","given":"Martyn J","non-dropping-particle":"","parse-names":false,"suffix":""},{"dropping-particle":"","family":"Lu","given":"Xinyou","non-dropping-particle":"","parse-names":false,"suffix":""},{"dropping-particle":"","family":"Watts","given":"M Don","non-dropping-particle":"","parse-names":false,"suffix":""}],"container-title":"Geophysics","id":"ITEM-1","issue":"March 2015","issued":{"date-parts":[["2000"]]},"page":"1070-1079","title":"CSAMT exploration at Sellafield : Characterization of a potential radioactive waste disposal site","type":"article-journal","volume":"65"},"uris":["http://www.mendeley.com/documents/?uuid=4aa0ffa7-e7a4-40a6-a6d2-1ef7681fb6a7"]},{"id":"ITEM-2","itemData":{"author":[{"dropping-particle":"","family":"Wannamaker","given":"Philip E","non-dropping-particle":"","parse-names":false,"suffix":""}],"container-title":"Geophysics","id":"ITEM-2","issue":"2","issued":{"date-parts":[["1997"]]},"page":"451-465","title":"Tensor CSAMT survey over the Sulphur Springs thermal area, Valles Caldera, New Mexico, U.S.A., Part I: Implications for structure of the western caldera","type":"article-journal","volume":"62"},"uris":["http://www.mendeley.com/documents/?uuid=211cea95-8b3d-4717-bc57-78d291df135c"]}],"mendeley":{"formattedCitation":"(Wannamaker, 1997b; Unsworth et al., 2000)","manualFormatting":"Wannamaker, 1997b; Unsworth et al., 2000)","plainTextFormattedCitation":"(Wannamaker, 1997b; Unsworth et al., 2000)","previouslyFormattedCitation":"(Wannamaker, 1997b; Unsworth et al., 2000)"},"properties":{"noteIndex":0},"schema":"https://github.com/citation-style-language/schema/raw/master/csl-citation.json"}</w:instrText>
      </w:r>
      <w:r w:rsidRPr="0008336B">
        <w:rPr>
          <w:rFonts w:cs="Times New Roman"/>
        </w:rPr>
        <w:fldChar w:fldCharType="separate"/>
      </w:r>
      <w:r w:rsidRPr="0008336B">
        <w:rPr>
          <w:rFonts w:cs="Times New Roman"/>
          <w:noProof/>
        </w:rPr>
        <w:t>Wannamaker, 1997b; Unsworth et al., 2000)</w:t>
      </w:r>
      <w:r w:rsidRPr="0008336B">
        <w:rPr>
          <w:rFonts w:cs="Times New Roman"/>
        </w:rPr>
        <w:fldChar w:fldCharType="end"/>
      </w:r>
      <w:r w:rsidRPr="0008336B">
        <w:rPr>
          <w:rFonts w:cs="Times New Roman"/>
        </w:rPr>
        <w:t>.</w:t>
      </w:r>
      <w:r w:rsidRPr="0008336B">
        <w:rPr>
          <w:rFonts w:cs="Times New Roman"/>
          <w:szCs w:val="24"/>
        </w:rPr>
        <w:t xml:space="preserve"> Nevertheless, some authors have also applied this method </w:t>
      </w:r>
      <w:r w:rsidRPr="0008336B">
        <w:rPr>
          <w:rFonts w:cs="Times New Roman"/>
        </w:rPr>
        <w:t>in exploring the groundwater resources (e.g.,</w:t>
      </w:r>
      <w:r w:rsidRPr="0008336B">
        <w:rPr>
          <w:rFonts w:cs="Times New Roman"/>
        </w:rPr>
        <w:fldChar w:fldCharType="begin" w:fldLock="1"/>
      </w:r>
      <w:r w:rsidRPr="0008336B">
        <w:rPr>
          <w:rFonts w:cs="Times New Roman"/>
        </w:rPr>
        <w:instrText>ADDIN CSL_CITATION {"citationItems":[{"id":"ITEM-1","itemData":{"author":[{"dropping-particle":"","family":"Bernard","given":"Jean","non-dropping-particle":"","parse-names":false,"suffix":""},{"dropping-particle":"","family":"Vachette","given":"Christian","non-dropping-particle":"","parse-names":false,"suffix":""}],"container-title":"Annual Meeting Abstracts, Society of Exploration Geophysicists","id":"ITEM-1","issued":{"date-parts":[["1990"]]},"page":"528-531","title":"Deep groundwater survey with audio-magnetotelluric soundings","type":"article-journal","volume":"2"},"uris":["http://www.mendeley.com/documents/?uuid=87b598c5-d93f-4cc7-8be7-f3bd707f009b"]},{"id":"ITEM-2","itemData":{"DOI":"https://doi.org/10.1016/S0926-9851(97)00016-5","abstract":"The magnetotelluric (MT) sounding method has been employed to study the deep aquifer of Senegal. Results from nine soundings measured along a 350 km long east-west profile demonstrate that the method provides valuable information about the geometry on the bottom of the Maestrichtian aquifer and that it can be used as a tool for estimating the effective porosity of the aquifer. One-dimensional inversion yields layered models clearly delimiting the bottom of the fresh water aquifer. On the other hand, due to weak electrical resistivity contrasts atop the Maestrichtian sands, the upper limit of the aquifer is not well resolved by MT. However, this limit is generally known from water well data. The effective porosity can be estimated from MT data using Archie's formula if well log data about the pore fluid salt content is provided. Two-dimensional images of the Senegal basin obtained from the nine soundings show geoelectrical features in good agreement with the known geology and hydrogeology. Distortion analysis of the MT impedance tensors and 2D resistivity imaging allow the definition of four main geological features controlling the deep aquifer: the subsidence of the basin, the Linguère fault, the Ndiass horst and the Gassane mafic intrusion.","author":[{"dropping-particle":"","family":"Bernard","given":"Giroux","non-dropping-particle":"","parse-names":false,"suffix":""},{"dropping-particle":"","family":"Michel","given":"Chouteau","non-dropping-particle":"","parse-names":false,"suffix":""},{"dropping-particle":"","family":"Marc","given":"Descloitres","non-dropping-particle":"","parse-names":false,"suffix":""},{"dropping-particle":"","family":"Michel","given":"Ritz","non-dropping-particle":"","parse-names":false,"suffix":""}],"container-title":"Journal of Applied Geophysics","id":"ITEM-2","issue":"2","issued":{"date-parts":[["1997"]]},"page":"77-96","title":"Use of the magnetotelluric method in the study of the deep Maestrichtian aquifer in Senegal","type":"article-journal","volume":"38"},"uris":["http://www.mendeley.com/documents/?uuid=fde4b4f5-2b50-4d42-9c13-c88da65d49a2"]},{"id":"ITEM-3","itemData":{"DOI":"10.1190/GEO2012-0533.1","ISSN":"00168033","abstract":"Urban and suburban areas of large cities impose great challenges to geophysical surveys because of high-level ambient noise. This is particularly true for controlled source audio-frequency magnetotellurics (CSAMT) because the frequency range of the method overlaps those of many civil and industrial noises. Among the different types of noise sources, perhaps the most noticeable one is the 50-Hz power grid. We have successfully applied the CSAMT method for groundwater exploration in a suburban Beijing area where the ambient noise level is about three times as high as would normally be encountered. Several steps were taken in assuring quality use of the method, including careful survey design, adequate frequency range selection, and large transmitter dipole length and transmitter-receiver spacing. The next step was static effect removal through low-pass filtering and topography correction to remove any nonhorizontal component in the electric field measurement. Finally, a 1D inversion method was applied to construct an (apparent) resistivity cross section. The survey revealed a low-resistivity, waterbearing layer sandwiched between a surface cover layer and the bedrock. The available well data suggested that the depth of the bedrock was accurately mapped, to within about 2 m, at a depth level of 150-165 m. © 2013 Society of Exploration Geophysicists.","author":[{"dropping-particle":"","family":"Fu","given":"Changmin","non-dropping-particle":"","parse-names":false,"suffix":""},{"dropping-particle":"","family":"Di","given":"Qingyun","non-dropping-particle":"","parse-names":false,"suffix":""},{"dropping-particle":"","family":"An","given":"Zhiguo","non-dropping-particle":"","parse-names":false,"suffix":""}],"container-title":"Geophysics","id":"ITEM-3","issue":"5","issued":{"date-parts":[["2013"]]},"page":"B201-B209","title":"Application of the CSAMT method to groundwater exploration in a metropolitan environment","type":"article-journal","volume":"78"},"uris":["http://www.mendeley.com/documents/?uuid=ab583da1-b2bf-4d0d-9a0e-5eb60a7fd41b"]},{"id":"ITEM-4","itemData":{"DOI":"10.1016/j.jvolgeores.2018.04.014","ISSN":"03770273","abstract":"Induced polarization measurements can be used to image alteration at the scale of volcanic edifices to a depth of few kilometers. Such a goal cannot be achieved with electrical conductivity alone, because too many textural and environmental parameters influence the electrical conductivity of volcanic rocks. We investigate the spectral induced polarization measurements (complex conductivity) in the frequency band 10 mHz–45 kHz of 85 core samples from five volcanoes: Merapi and Papandayan in Indonesia (32 samples), Furnas in Portugal (5 samples), Yellowstone in the USA (26 samples), and Whakaari (White Island) in New Zealand (22 samples). This collection of samples covers not only different rock compositions (basaltic andesite, andesite, trachyte and rhyolite), but also various degrees of alteration. The specific surface area is found to be correlated to the cation exchange capacity (CEC) of the samples measured by the cobalthexamine method, both serving as rough proxies of the hydrothermal alteration experienced by these materials. The in-phase (real) conductivity of the samples is the sum of a bulk contribution associated with conduction in the pore network and a surface conductivity that increases with alteration. The quadrature conductivity and the normalized chargeability are two parameters related to the polarization of the electrical double layer coating the minerals of the volcanic rocks. Both parameters increase with the degree of alteration. The surface conductivity, the quadrature conductivity, and the normalized chargeability (defined as the difference between the in-phase conductivity at high and low frequencies) are linearly correlated to the CEC normalized by the bulk tortuosity of the pore space. The effects of temperature and pyrite-content are also investigated and can be understood in terms of a physics-based model. Finally, we performed a numerical study of the use of induced polarization to image the normalized chargeability of a volcanic edifice. Induced polarization tomography can be used to map alteration of volcanic edifices with applications to geohazard mapping.","author":[{"dropping-particle":"","family":"Ghorbani","given":"A.","non-dropping-particle":"","parse-names":false,"suffix":""},{"dropping-particle":"","family":"Revil","given":"A.","non-dropping-particle":"","parse-names":false,"suffix":""},{"dropping-particle":"","family":"Coperey","given":"A.","non-dropping-particle":"","parse-names":false,"suffix":""},{"dropping-particle":"","family":"Soueid Ahmed","given":"A.","non-dropping-particle":"","parse-names":false,"suffix":""},{"dropping-particle":"","family":"Roque","given":"S.","non-dropping-particle":"","parse-names":false,"suffix":""},{"dropping-particle":"","family":"Heap","given":"M. J.","non-dropping-particle":"","parse-names":false,"suffix":""},{"dropping-particle":"","family":"Grandis","given":"H.","non-dropping-particle":"","parse-names":false,"suffix":""},{"dropping-particle":"","family":"Viveiros","given":"F.","non-dropping-particle":"","parse-names":false,"suffix":""}],"container-title":"Journal of Volcanology and Geothermal Research","id":"ITEM-4","issued":{"date-parts":[["2018"]]},"page":"106-127","publisher":"Elsevier B.V.","title":"Complex conductivity of volcanic rocks and the geophysical mapping of alteration in volcanoes","type":"article-journal","volume":"357"},"uris":["http://www.mendeley.com/documents/?uuid=e98d76a9-a1dd-47e9-bd95-fedd2c51fcd9"]}],"mendeley":{"formattedCitation":"(Bernard and Vachette, 1990; Bernard et al., 1997; Fu et al., 2013; Ghorbani et al., 2018)","manualFormatting":" Bernard and Vachette, 1990; Bernard et al., 1997; Fu et al., 2013; Ghorbani et al., 2018)","plainTextFormattedCitation":"(Bernard and Vachette, 1990; Bernard et al., 1997; Fu et al., 2013; Ghorbani et al., 2018)","previouslyFormattedCitation":"(Bernard and Vachette, 1990; Bernard et al., 1997; Fu et al., 2013; Ghorbani et al., 2018)"},"properties":{"noteIndex":0},"schema":"https://github.com/citation-style-language/schema/raw/master/csl-citation.json"}</w:instrText>
      </w:r>
      <w:r w:rsidRPr="0008336B">
        <w:rPr>
          <w:rFonts w:cs="Times New Roman"/>
        </w:rPr>
        <w:fldChar w:fldCharType="separate"/>
      </w:r>
      <w:r w:rsidRPr="0008336B">
        <w:rPr>
          <w:rFonts w:cs="Times New Roman"/>
          <w:noProof/>
        </w:rPr>
        <w:t xml:space="preserve"> Bernard and Vachette, 1990; </w:t>
      </w:r>
      <w:bookmarkStart w:id="130" w:name="_Hlk73543690"/>
      <w:r w:rsidRPr="0008336B">
        <w:rPr>
          <w:rFonts w:cs="Times New Roman"/>
          <w:noProof/>
        </w:rPr>
        <w:t>Bernard et al., 1997</w:t>
      </w:r>
      <w:bookmarkEnd w:id="130"/>
      <w:r w:rsidRPr="0008336B">
        <w:rPr>
          <w:rFonts w:cs="Times New Roman"/>
          <w:noProof/>
        </w:rPr>
        <w:t>; Fu et al., 2013; Ghorbani et al., 2018)</w:t>
      </w:r>
      <w:r w:rsidRPr="0008336B">
        <w:rPr>
          <w:rFonts w:cs="Times New Roman"/>
        </w:rPr>
        <w:fldChar w:fldCharType="end"/>
      </w:r>
      <w:r w:rsidRPr="0008336B">
        <w:rPr>
          <w:rFonts w:cs="Times New Roman"/>
        </w:rPr>
        <w:t xml:space="preserve">, as well as mapping the fault-zones (e.g., </w:t>
      </w:r>
      <w:r w:rsidRPr="0008336B">
        <w:rPr>
          <w:rFonts w:cs="Times New Roman"/>
        </w:rPr>
        <w:fldChar w:fldCharType="begin" w:fldLock="1"/>
      </w:r>
      <w:r w:rsidRPr="0008336B">
        <w:rPr>
          <w:rFonts w:cs="Times New Roman"/>
        </w:rPr>
        <w:instrText>ADDIN CSL_CITATION {"citationItems":[{"id":"ITEM-1","itemData":{"author":[{"dropping-particle":"","family":"Asch","given":"Theodore H","non-dropping-particle":"","parse-names":false,"suffix":""},{"dropping-particle":"","family":"Sweetkind","given":"Donald S","non-dropping-particle":"","parse-names":false,"suffix":""}],"container-title":"Geophysics","id":"ITEM-1","issue":"1","issued":{"date-parts":[["2011"]]},"page":"1-7","title":"Case History Audiomagnetotelluric characterization of range-front faults , Snake Range , Nevada","type":"article-journal","volume":"76"},"uris":["http://www.mendeley.com/documents/?uuid=7f99b8f8-f494-429c-a41d-caf02a209e8b"]},{"id":"ITEM-2","itemData":{"DOI":"10.1016/j.marpetgeo.2020.104545","ISSN":"0264-8172","author":[{"dropping-particle":"","family":"Liu","given":"Rong","non-dropping-particle":"","parse-names":false,"suffix":""},{"dropping-particle":"","family":"Liu","given":"Jianxin","non-dropping-particle":"","parse-names":false,"suffix":""},{"dropping-particle":"","family":"Wang","given":"Jianxin","non-dropping-particle":"","parse-names":false,"suffix":""},{"dropping-particle":"","family":"Liu","given":"Zhuo","non-dropping-particle":"","parse-names":false,"suffix":""},{"dropping-particle":"","family":"Guo","given":"Rongwen","non-dropping-particle":"","parse-names":false,"suffix":""}],"container-title":"Marine and Petroleum Geology","id":"ITEM-2","issue":"December","issued":{"date-parts":[["2020"]]},"page":"104545","publisher":"Elsevier","title":"A time-lapse CSEM monitoring study for hydraulic fracturing in shale gas reservoir A time-lapse CSEM monitoring study for hydraulic fracturing in shale gas reservoir","type":"article-journal","volume":"120"},"uris":["http://www.mendeley.com/documents/?uuid=d07c6d2c-d775-4484-be02-b0ddcae28630"]}],"mendeley":{"formattedCitation":"(Asch and Sweetkind, 2011; Liu et al., 2020)","manualFormatting":"Asch and Sweetkind, 2011; Liu et al., 2020)","plainTextFormattedCitation":"(Asch and Sweetkind, 2011; Liu et al., 2020)","previouslyFormattedCitation":"(Asch and Sweetkind, 2011; Liu et al., 2020)"},"properties":{"noteIndex":0},"schema":"https://github.com/citation-style-language/schema/raw/master/csl-citation.json"}</w:instrText>
      </w:r>
      <w:r w:rsidRPr="0008336B">
        <w:rPr>
          <w:rFonts w:cs="Times New Roman"/>
        </w:rPr>
        <w:fldChar w:fldCharType="separate"/>
      </w:r>
      <w:r w:rsidRPr="0008336B">
        <w:rPr>
          <w:rFonts w:cs="Times New Roman"/>
          <w:noProof/>
        </w:rPr>
        <w:t>Asch and Sweetkind, 2011; Liu et al., 2020)</w:t>
      </w:r>
      <w:r w:rsidRPr="0008336B">
        <w:rPr>
          <w:rFonts w:cs="Times New Roman"/>
        </w:rPr>
        <w:fldChar w:fldCharType="end"/>
      </w:r>
      <w:r w:rsidRPr="0008336B">
        <w:rPr>
          <w:rFonts w:cs="Times New Roman"/>
        </w:rPr>
        <w:t xml:space="preserve"> with promising results.</w:t>
      </w:r>
      <w:bookmarkEnd w:id="116"/>
      <w:r w:rsidRPr="0008336B">
        <w:rPr>
          <w:rFonts w:cs="Times New Roman"/>
          <w:szCs w:val="24"/>
        </w:rPr>
        <w:t xml:space="preserve"> </w:t>
      </w:r>
    </w:p>
    <w:p w14:paraId="7F890B83" w14:textId="7C64F441" w:rsidR="00A30D28" w:rsidRPr="0008336B" w:rsidRDefault="00A30D28" w:rsidP="00A30D28">
      <w:pPr>
        <w:spacing w:line="480" w:lineRule="auto"/>
        <w:ind w:firstLine="360"/>
        <w:jc w:val="both"/>
        <w:rPr>
          <w:rFonts w:cs="Times New Roman"/>
          <w:szCs w:val="24"/>
        </w:rPr>
      </w:pPr>
      <w:r w:rsidRPr="0008336B">
        <w:rPr>
          <w:rFonts w:cs="Times New Roman"/>
          <w:szCs w:val="24"/>
        </w:rPr>
        <w:t>However, despite the use of the CSAMT method in Xingning, the main goal of the “</w:t>
      </w:r>
      <w:r w:rsidRPr="0008336B">
        <w:rPr>
          <w:rFonts w:cs="Times New Roman"/>
        </w:rPr>
        <w:t xml:space="preserve">Crew project 2017-Nian” </w:t>
      </w:r>
      <w:r w:rsidRPr="0008336B">
        <w:rPr>
          <w:rFonts w:cs="Times New Roman"/>
          <w:szCs w:val="24"/>
        </w:rPr>
        <w:t>project is yet to be satisfactorily achieved, partly due to the geological complexity and the inability of the method to propose the right drilling locations</w:t>
      </w:r>
      <w:r w:rsidRPr="0008336B">
        <w:rPr>
          <w:rFonts w:cs="Times New Roman"/>
          <w:color w:val="FF0000"/>
          <w:szCs w:val="24"/>
        </w:rPr>
        <w:t xml:space="preserve">. </w:t>
      </w:r>
      <w:r w:rsidRPr="0008336B">
        <w:rPr>
          <w:rFonts w:cs="Times New Roman"/>
          <w:szCs w:val="24"/>
        </w:rPr>
        <w:t xml:space="preserve">The new technique should be a piece of the solution to propose the right drilling location, estimate the layer thicknesses, and demarcate the water reservoir rock of the area. To implement the workflow, a  Python toolbox (PT) is developed including the CSAMT data processing, the modeling with OCCAM2D software, and the steps </w:t>
      </w:r>
      <w:del w:id="131" w:author="asus" w:date="2021-08-26T11:40:00Z">
        <w:r w:rsidRPr="0008336B" w:rsidDel="00FA2AD6">
          <w:rPr>
            <w:rFonts w:cs="Times New Roman"/>
            <w:szCs w:val="24"/>
          </w:rPr>
          <w:delText xml:space="preserve">of </w:delText>
        </w:r>
      </w:del>
      <w:ins w:id="132" w:author="asus" w:date="2021-08-26T11:40:00Z">
        <w:r w:rsidR="00FA2AD6">
          <w:rPr>
            <w:rFonts w:cs="Times New Roman"/>
            <w:szCs w:val="24"/>
          </w:rPr>
          <w:t xml:space="preserve">for creating the </w:t>
        </w:r>
      </w:ins>
      <w:r w:rsidRPr="0008336B">
        <w:rPr>
          <w:rFonts w:cs="Times New Roman"/>
          <w:szCs w:val="24"/>
        </w:rPr>
        <w:t>NM</w:t>
      </w:r>
      <w:del w:id="133" w:author="asus" w:date="2021-08-26T11:41:00Z">
        <w:r w:rsidRPr="0008336B" w:rsidDel="00FA2AD6">
          <w:rPr>
            <w:rFonts w:cs="Times New Roman"/>
            <w:szCs w:val="24"/>
          </w:rPr>
          <w:delText xml:space="preserve"> creating</w:delText>
        </w:r>
      </w:del>
      <w:r w:rsidRPr="0008336B">
        <w:rPr>
          <w:rFonts w:cs="Times New Roman"/>
          <w:szCs w:val="24"/>
        </w:rPr>
        <w:t xml:space="preserve">. From </w:t>
      </w:r>
      <w:ins w:id="134" w:author="asus" w:date="2021-08-26T11:41:00Z">
        <w:r w:rsidR="00FA2AD6">
          <w:rPr>
            <w:rFonts w:cs="Times New Roman"/>
            <w:szCs w:val="24"/>
          </w:rPr>
          <w:t xml:space="preserve">the </w:t>
        </w:r>
      </w:ins>
      <w:r w:rsidRPr="0008336B">
        <w:rPr>
          <w:rFonts w:cs="Times New Roman"/>
          <w:szCs w:val="24"/>
        </w:rPr>
        <w:t xml:space="preserve">NM, the pseudo-stratigraphy log at each station could be used before the drilling operations to indicate the layer's boundaries and to </w:t>
      </w:r>
      <w:commentRangeStart w:id="135"/>
      <w:r w:rsidRPr="0008336B">
        <w:rPr>
          <w:rFonts w:cs="Times New Roman"/>
          <w:szCs w:val="24"/>
        </w:rPr>
        <w:t xml:space="preserve">estimate their thicknesses thin the investigation depth (~1km). </w:t>
      </w:r>
      <w:commentRangeEnd w:id="135"/>
      <w:r w:rsidR="00FA2AD6">
        <w:rPr>
          <w:rStyle w:val="CommentReference"/>
        </w:rPr>
        <w:commentReference w:id="135"/>
      </w:r>
      <w:r w:rsidRPr="0008336B">
        <w:rPr>
          <w:rFonts w:cs="Times New Roman"/>
          <w:szCs w:val="24"/>
        </w:rPr>
        <w:t xml:space="preserve">Moreover, the NM sections were grouped and extrapolated to create a 3D pseudo-stratigraphy map to emphasize the existing fractures and the water reservoir rock. Finally, two boreholes were provided to test the </w:t>
      </w:r>
      <w:r w:rsidRPr="0008336B">
        <w:rPr>
          <w:rFonts w:cs="Times New Roman"/>
          <w:szCs w:val="24"/>
        </w:rPr>
        <w:lastRenderedPageBreak/>
        <w:t xml:space="preserve">efficiency of the proposed approach by estimating the layer thickness. The accuracy of </w:t>
      </w:r>
      <w:ins w:id="136" w:author="asus" w:date="2021-08-26T11:42:00Z">
        <w:r w:rsidR="00FA2AD6">
          <w:rPr>
            <w:rFonts w:cs="Times New Roman"/>
            <w:szCs w:val="24"/>
          </w:rPr>
          <w:t xml:space="preserve">the </w:t>
        </w:r>
      </w:ins>
      <w:r w:rsidRPr="0008336B">
        <w:rPr>
          <w:rFonts w:cs="Times New Roman"/>
          <w:szCs w:val="24"/>
        </w:rPr>
        <w:t xml:space="preserve">layer thickness computation is evaluated by calculating the error thickness between the observed layers from boreholes and the layers of the pseudo-stratigraphy log from </w:t>
      </w:r>
      <w:ins w:id="137" w:author="asus" w:date="2021-08-26T11:42:00Z">
        <w:r w:rsidR="00FA2AD6">
          <w:rPr>
            <w:rFonts w:cs="Times New Roman"/>
            <w:szCs w:val="24"/>
          </w:rPr>
          <w:t xml:space="preserve">the </w:t>
        </w:r>
      </w:ins>
      <w:r w:rsidRPr="0008336B">
        <w:rPr>
          <w:rFonts w:cs="Times New Roman"/>
          <w:szCs w:val="24"/>
        </w:rPr>
        <w:t xml:space="preserve">NM. </w:t>
      </w:r>
    </w:p>
    <w:p w14:paraId="478B9A59" w14:textId="77777777" w:rsidR="00A30D28" w:rsidRPr="0008336B" w:rsidRDefault="00A30D28" w:rsidP="00A30D28">
      <w:pPr>
        <w:spacing w:line="480" w:lineRule="auto"/>
        <w:ind w:firstLine="360"/>
        <w:jc w:val="both"/>
        <w:rPr>
          <w:rFonts w:cs="Times New Roman"/>
          <w:szCs w:val="24"/>
        </w:rPr>
      </w:pPr>
    </w:p>
    <w:p w14:paraId="51AD289D" w14:textId="77777777" w:rsidR="00A30D28" w:rsidRPr="0008336B" w:rsidRDefault="00A30D28" w:rsidP="00A30D28">
      <w:pPr>
        <w:pStyle w:val="Heading1"/>
      </w:pPr>
      <w:r w:rsidRPr="0008336B">
        <w:t>GEOLOGICAL BACKGROUND</w:t>
      </w:r>
    </w:p>
    <w:p w14:paraId="7AFBF888" w14:textId="77777777" w:rsidR="00A30D28" w:rsidRPr="0008336B" w:rsidRDefault="00A30D28" w:rsidP="00A30D28"/>
    <w:p w14:paraId="2F7A7005" w14:textId="0450A76E" w:rsidR="00A30D28" w:rsidRPr="0008336B" w:rsidDel="003833FE" w:rsidRDefault="00A30D28" w:rsidP="00A30D28">
      <w:pPr>
        <w:widowControl w:val="0"/>
        <w:autoSpaceDE w:val="0"/>
        <w:autoSpaceDN w:val="0"/>
        <w:adjustRightInd w:val="0"/>
        <w:spacing w:line="480" w:lineRule="auto"/>
        <w:ind w:firstLine="360"/>
        <w:jc w:val="both"/>
        <w:rPr>
          <w:del w:id="138" w:author="asus" w:date="2021-08-26T11:59:00Z"/>
          <w:rFonts w:cs="Times New Roman"/>
          <w:szCs w:val="24"/>
        </w:rPr>
      </w:pPr>
      <w:r w:rsidRPr="0008336B">
        <w:rPr>
          <w:rFonts w:cs="Times New Roman"/>
        </w:rPr>
        <w:t xml:space="preserve">Xingning </w:t>
      </w:r>
      <w:r w:rsidRPr="0008336B">
        <w:rPr>
          <w:rFonts w:eastAsia="TimesNewRomanPSMT" w:cs="Times New Roman"/>
          <w:szCs w:val="24"/>
        </w:rPr>
        <w:t xml:space="preserve">is located in the transition zone between </w:t>
      </w:r>
      <w:r w:rsidRPr="0008336B">
        <w:rPr>
          <w:rFonts w:cs="Times New Roman"/>
          <w:szCs w:val="24"/>
        </w:rPr>
        <w:t>Mesozoic subduction to Cenozoic intra-continental rift</w:t>
      </w:r>
      <w:r w:rsidRPr="0008336B">
        <w:rPr>
          <w:rFonts w:eastAsia="TimesNewRomanPSMT" w:cs="Times New Roman"/>
          <w:szCs w:val="24"/>
        </w:rPr>
        <w:t>.</w:t>
      </w:r>
      <w:r w:rsidRPr="0008336B">
        <w:rPr>
          <w:rFonts w:cs="Times New Roman"/>
          <w:szCs w:val="24"/>
        </w:rPr>
        <w:t xml:space="preserve"> It is part of </w:t>
      </w:r>
      <w:r w:rsidRPr="0008336B">
        <w:rPr>
          <w:rFonts w:cs="Times New Roman"/>
          <w:noProof/>
          <w:szCs w:val="24"/>
        </w:rPr>
        <w:t xml:space="preserve">Shizhuyuan Ore District </w:t>
      </w:r>
      <w:bookmarkStart w:id="139" w:name="_Hlk73545717"/>
      <w:bookmarkStart w:id="140" w:name="_Hlk73546033"/>
      <w:ins w:id="141" w:author="asus" w:date="2021-08-26T11:52:00Z">
        <w:r w:rsidR="003833FE">
          <w:rPr>
            <w:rFonts w:cs="Times New Roman"/>
            <w:szCs w:val="24"/>
          </w:rPr>
          <w:t>exhibiting</w:t>
        </w:r>
      </w:ins>
      <w:ins w:id="142" w:author="asus" w:date="2021-08-26T11:51:00Z">
        <w:r w:rsidR="003833FE" w:rsidRPr="0008336B">
          <w:rPr>
            <w:rFonts w:cs="Times New Roman"/>
            <w:szCs w:val="24"/>
          </w:rPr>
          <w:t xml:space="preserve"> </w:t>
        </w:r>
        <w:r w:rsidR="003833FE">
          <w:rPr>
            <w:rFonts w:cs="Times New Roman"/>
            <w:szCs w:val="24"/>
          </w:rPr>
          <w:t xml:space="preserve">a </w:t>
        </w:r>
        <w:r w:rsidR="003833FE" w:rsidRPr="0008336B">
          <w:rPr>
            <w:rFonts w:cs="Times New Roman"/>
            <w:szCs w:val="24"/>
          </w:rPr>
          <w:t>great exploration potential</w:t>
        </w:r>
        <w:r w:rsidR="003833FE" w:rsidRPr="0008336B">
          <w:rPr>
            <w:rFonts w:cs="Times New Roman"/>
            <w:noProof/>
            <w:szCs w:val="24"/>
          </w:rPr>
          <w:t xml:space="preserve"> </w:t>
        </w:r>
      </w:ins>
      <w:ins w:id="143" w:author="asus" w:date="2021-08-26T11:53:00Z">
        <w:r w:rsidR="003833FE">
          <w:rPr>
            <w:rFonts w:cs="Times New Roman"/>
            <w:noProof/>
            <w:szCs w:val="24"/>
          </w:rPr>
          <w:t xml:space="preserve">amidst an </w:t>
        </w:r>
      </w:ins>
      <w:del w:id="144" w:author="asus" w:date="2021-08-26T11:55:00Z">
        <w:r w:rsidRPr="0008336B" w:rsidDel="003833FE">
          <w:rPr>
            <w:rFonts w:cs="Times New Roman"/>
            <w:noProof/>
            <w:szCs w:val="24"/>
          </w:rPr>
          <w:delText xml:space="preserve">and </w:delText>
        </w:r>
        <w:r w:rsidRPr="0008336B" w:rsidDel="003833FE">
          <w:rPr>
            <w:rFonts w:cs="Times New Roman"/>
            <w:szCs w:val="24"/>
          </w:rPr>
          <w:delText xml:space="preserve">its tectonic evolution is </w:delText>
        </w:r>
      </w:del>
      <w:r w:rsidRPr="0008336B">
        <w:rPr>
          <w:rFonts w:cs="Times New Roman"/>
          <w:szCs w:val="24"/>
        </w:rPr>
        <w:t>extremely complex</w:t>
      </w:r>
      <w:del w:id="145" w:author="asus" w:date="2021-08-26T11:51:00Z">
        <w:r w:rsidRPr="0008336B" w:rsidDel="003833FE">
          <w:rPr>
            <w:rFonts w:cs="Times New Roman"/>
            <w:szCs w:val="24"/>
          </w:rPr>
          <w:delText xml:space="preserve"> </w:delText>
        </w:r>
      </w:del>
      <w:bookmarkStart w:id="146" w:name="_Hlk73545622"/>
      <w:ins w:id="147" w:author="asus" w:date="2021-08-26T11:55:00Z">
        <w:r w:rsidR="003833FE" w:rsidRPr="0008336B">
          <w:rPr>
            <w:rFonts w:cs="Times New Roman"/>
            <w:szCs w:val="24"/>
          </w:rPr>
          <w:t xml:space="preserve">tectonic </w:t>
        </w:r>
        <w:r w:rsidR="003833FE">
          <w:rPr>
            <w:rFonts w:cs="Times New Roman"/>
            <w:szCs w:val="24"/>
          </w:rPr>
          <w:t>region.</w:t>
        </w:r>
        <w:r w:rsidR="003833FE" w:rsidRPr="0008336B">
          <w:rPr>
            <w:rFonts w:cs="Times New Roman"/>
            <w:szCs w:val="24"/>
          </w:rPr>
          <w:t xml:space="preserve"> </w:t>
        </w:r>
      </w:ins>
      <w:ins w:id="148" w:author="asus" w:date="2021-08-26T11:57:00Z">
        <w:r w:rsidR="003833FE">
          <w:rPr>
            <w:rFonts w:cs="Times New Roman"/>
            <w:szCs w:val="24"/>
          </w:rPr>
          <w:t>That is</w:t>
        </w:r>
        <w:r w:rsidR="003833FE" w:rsidRPr="0008336B">
          <w:rPr>
            <w:rFonts w:cs="Times New Roman"/>
            <w:szCs w:val="24"/>
          </w:rPr>
          <w:t>, this area is characterized by frequent crustal movements (uplift and subsidence) and faults, with some faults such as F1 being mainly exposed (</w:t>
        </w:r>
        <w:r w:rsidR="003833FE" w:rsidRPr="0008336B">
          <w:rPr>
            <w:rFonts w:cs="Times New Roman"/>
            <w:szCs w:val="24"/>
          </w:rPr>
          <w:fldChar w:fldCharType="begin"/>
        </w:r>
        <w:r w:rsidR="003833FE" w:rsidRPr="0008336B">
          <w:rPr>
            <w:rFonts w:cs="Times New Roman"/>
            <w:szCs w:val="24"/>
          </w:rPr>
          <w:instrText xml:space="preserve"> REF _Ref80200899 \h </w:instrText>
        </w:r>
        <w:r w:rsidR="003833FE">
          <w:rPr>
            <w:rFonts w:cs="Times New Roman"/>
            <w:szCs w:val="24"/>
          </w:rPr>
          <w:instrText xml:space="preserve"> \* MERGEFORMAT </w:instrText>
        </w:r>
      </w:ins>
      <w:r w:rsidR="003833FE" w:rsidRPr="0008336B">
        <w:rPr>
          <w:rFonts w:cs="Times New Roman"/>
          <w:szCs w:val="24"/>
        </w:rPr>
      </w:r>
      <w:ins w:id="149" w:author="asus" w:date="2021-08-26T11:57:00Z">
        <w:r w:rsidR="003833FE" w:rsidRPr="0008336B">
          <w:rPr>
            <w:rFonts w:cs="Times New Roman"/>
            <w:szCs w:val="24"/>
          </w:rPr>
          <w:fldChar w:fldCharType="separate"/>
        </w:r>
        <w:r w:rsidR="003833FE" w:rsidRPr="0008336B">
          <w:rPr>
            <w:rFonts w:cs="Times New Roman"/>
          </w:rPr>
          <w:t xml:space="preserve">Figure </w:t>
        </w:r>
        <w:r w:rsidR="003833FE" w:rsidRPr="0008336B">
          <w:rPr>
            <w:rFonts w:cs="Times New Roman"/>
            <w:noProof/>
          </w:rPr>
          <w:t>1</w:t>
        </w:r>
        <w:r w:rsidR="003833FE" w:rsidRPr="0008336B">
          <w:rPr>
            <w:rFonts w:cs="Times New Roman"/>
            <w:szCs w:val="24"/>
          </w:rPr>
          <w:fldChar w:fldCharType="end"/>
        </w:r>
        <w:r w:rsidR="003833FE" w:rsidRPr="0008336B">
          <w:rPr>
            <w:rFonts w:cs="Times New Roman"/>
            <w:szCs w:val="24"/>
          </w:rPr>
          <w:t>).</w:t>
        </w:r>
      </w:ins>
      <w:del w:id="150" w:author="asus" w:date="2021-08-26T11:51:00Z">
        <w:r w:rsidRPr="0008336B" w:rsidDel="003833FE">
          <w:rPr>
            <w:rFonts w:cs="Times New Roman"/>
            <w:szCs w:val="24"/>
          </w:rPr>
          <w:delText>with great exploration potential</w:delText>
        </w:r>
      </w:del>
      <w:r w:rsidRPr="0008336B">
        <w:rPr>
          <w:rFonts w:cs="Times New Roman"/>
          <w:szCs w:val="24"/>
        </w:rPr>
        <w:t xml:space="preserve">. Moreover, it </w:t>
      </w:r>
      <w:del w:id="151" w:author="asus" w:date="2021-08-26T11:57:00Z">
        <w:r w:rsidRPr="0008336B" w:rsidDel="003833FE">
          <w:rPr>
            <w:rFonts w:cs="Times New Roman"/>
            <w:szCs w:val="24"/>
          </w:rPr>
          <w:delText xml:space="preserve">evolved </w:delText>
        </w:r>
      </w:del>
      <w:ins w:id="152" w:author="asus" w:date="2021-08-26T11:57:00Z">
        <w:r w:rsidR="003833FE">
          <w:rPr>
            <w:rFonts w:cs="Times New Roman"/>
            <w:szCs w:val="24"/>
          </w:rPr>
          <w:t>involves</w:t>
        </w:r>
        <w:r w:rsidR="003833FE" w:rsidRPr="0008336B">
          <w:rPr>
            <w:rFonts w:cs="Times New Roman"/>
            <w:szCs w:val="24"/>
          </w:rPr>
          <w:t xml:space="preserve"> </w:t>
        </w:r>
      </w:ins>
      <w:r w:rsidRPr="0008336B">
        <w:rPr>
          <w:rFonts w:cs="Times New Roman"/>
          <w:szCs w:val="24"/>
        </w:rPr>
        <w:t>a deep-water sag of the northern continental margin of the South China Sea</w:t>
      </w:r>
      <w:del w:id="153" w:author="asus" w:date="2021-08-26T11:56:00Z">
        <w:r w:rsidRPr="0008336B" w:rsidDel="003833FE">
          <w:rPr>
            <w:rFonts w:cs="Times New Roman"/>
            <w:szCs w:val="24"/>
          </w:rPr>
          <w:delText xml:space="preserve">  </w:delText>
        </w:r>
      </w:del>
      <w:bookmarkEnd w:id="139"/>
      <w:bookmarkEnd w:id="140"/>
      <w:bookmarkEnd w:id="146"/>
      <w:r w:rsidRPr="0008336B">
        <w:rPr>
          <w:rFonts w:cs="Times New Roman"/>
          <w:szCs w:val="24"/>
        </w:rPr>
        <w:t xml:space="preserve"> </w:t>
      </w:r>
      <w:r w:rsidRPr="0008336B">
        <w:rPr>
          <w:rFonts w:cs="Times New Roman"/>
          <w:szCs w:val="24"/>
        </w:rPr>
        <w:fldChar w:fldCharType="begin" w:fldLock="1"/>
      </w:r>
      <w:r w:rsidRPr="0008336B">
        <w:rPr>
          <w:rFonts w:cs="Times New Roman"/>
          <w:szCs w:val="24"/>
        </w:rPr>
        <w:instrText>ADDIN CSL_CITATION {"citationItems":[{"id":"ITEM-1","itemData":{"author":[{"dropping-particle":"","family":"Han","given":"Xiaoying","non-dropping-particle":"","parse-names":false,"suffix":""},{"dropping-particle":"","family":"Ren","given":"Jianye","non-dropping-particle":"","parse-names":false,"suffix":""},{"dropping-particle":"","family":"Lin","given":"Zi","non-dropping-particle":"","parse-names":false,"suffix":""},{"dropping-particle":"","family":"Yang","given":"Linlong","non-dropping-particle":"","parse-names":false,"suffix":""}],"container-title":"Geophysical Research Abstracts","id":"ITEM-1","issue":"EGU2015-8600, 2015","issued":{"date-parts":[["2015"]]},"page":"8600","title":"Analysis of the geological structure and tectonic evolution of Xingning-Jinghai sag in deep water area , northern South China Sea","type":"article-journal","volume":"17"},"uris":["http://www.mendeley.com/documents/?uuid=4586a65d-ba91-4dfc-b09d-55a983784158"]}],"mendeley":{"formattedCitation":"(Han et al., 2015)","plainTextFormattedCitation":"(Han et al., 2015)","previouslyFormattedCitation":"(Han et al., 2015)"},"properties":{"noteIndex":0},"schema":"https://github.com/citation-style-language/schema/raw/master/csl-citation.json"}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(Han et al., 2015)</w:t>
      </w:r>
      <w:r w:rsidRPr="0008336B">
        <w:rPr>
          <w:rFonts w:cs="Times New Roman"/>
          <w:szCs w:val="24"/>
        </w:rPr>
        <w:fldChar w:fldCharType="end"/>
      </w:r>
      <w:r w:rsidRPr="0008336B">
        <w:rPr>
          <w:rFonts w:cs="Times New Roman"/>
          <w:szCs w:val="24"/>
        </w:rPr>
        <w:t xml:space="preserve">. </w:t>
      </w:r>
      <w:del w:id="154" w:author="asus" w:date="2021-08-26T11:57:00Z">
        <w:r w:rsidRPr="0008336B" w:rsidDel="003833FE">
          <w:rPr>
            <w:rFonts w:cs="Times New Roman"/>
            <w:szCs w:val="24"/>
          </w:rPr>
          <w:delText>Also, this area is characterized by frequent crustal movements (uplift and subsidence) and faults, with some faults such as F1 being mainly exposed (</w:delText>
        </w:r>
        <w:r w:rsidRPr="0008336B" w:rsidDel="003833FE">
          <w:rPr>
            <w:rFonts w:cs="Times New Roman"/>
            <w:szCs w:val="24"/>
          </w:rPr>
          <w:fldChar w:fldCharType="begin"/>
        </w:r>
        <w:r w:rsidRPr="0008336B" w:rsidDel="003833FE">
          <w:rPr>
            <w:rFonts w:cs="Times New Roman"/>
            <w:szCs w:val="24"/>
          </w:rPr>
          <w:delInstrText xml:space="preserve"> REF _Ref80200899 \h </w:delInstrText>
        </w:r>
        <w:r w:rsidR="0008336B" w:rsidDel="003833FE">
          <w:rPr>
            <w:rFonts w:cs="Times New Roman"/>
            <w:szCs w:val="24"/>
          </w:rPr>
          <w:delInstrText xml:space="preserve"> \* MERGEFORMAT </w:delInstrText>
        </w:r>
        <w:r w:rsidRPr="0008336B" w:rsidDel="003833FE">
          <w:rPr>
            <w:rFonts w:cs="Times New Roman"/>
            <w:szCs w:val="24"/>
          </w:rPr>
        </w:r>
        <w:r w:rsidRPr="0008336B" w:rsidDel="003833FE">
          <w:rPr>
            <w:rFonts w:cs="Times New Roman"/>
            <w:szCs w:val="24"/>
          </w:rPr>
          <w:fldChar w:fldCharType="separate"/>
        </w:r>
        <w:r w:rsidRPr="0008336B" w:rsidDel="003833FE">
          <w:rPr>
            <w:rFonts w:cs="Times New Roman"/>
          </w:rPr>
          <w:delText xml:space="preserve">Figure </w:delText>
        </w:r>
        <w:r w:rsidRPr="0008336B" w:rsidDel="003833FE">
          <w:rPr>
            <w:rFonts w:cs="Times New Roman"/>
            <w:noProof/>
          </w:rPr>
          <w:delText>1</w:delText>
        </w:r>
        <w:r w:rsidRPr="0008336B" w:rsidDel="003833FE">
          <w:rPr>
            <w:rFonts w:cs="Times New Roman"/>
            <w:szCs w:val="24"/>
          </w:rPr>
          <w:fldChar w:fldCharType="end"/>
        </w:r>
        <w:r w:rsidRPr="0008336B" w:rsidDel="003833FE">
          <w:rPr>
            <w:rFonts w:cs="Times New Roman"/>
            <w:szCs w:val="24"/>
          </w:rPr>
          <w:delText>).</w:delText>
        </w:r>
      </w:del>
      <w:bookmarkStart w:id="155" w:name="_Hlk64489222"/>
    </w:p>
    <w:p w14:paraId="072837FA" w14:textId="232554E6" w:rsidR="00A30D28" w:rsidRPr="0008336B" w:rsidRDefault="00A30D28" w:rsidP="003833FE">
      <w:pPr>
        <w:widowControl w:val="0"/>
        <w:autoSpaceDE w:val="0"/>
        <w:autoSpaceDN w:val="0"/>
        <w:adjustRightInd w:val="0"/>
        <w:spacing w:line="480" w:lineRule="auto"/>
        <w:ind w:firstLine="360"/>
        <w:jc w:val="both"/>
        <w:rPr>
          <w:rFonts w:cs="Times New Roman"/>
        </w:rPr>
      </w:pPr>
      <w:bookmarkStart w:id="156" w:name="_Hlk64491778"/>
      <w:r w:rsidRPr="0008336B">
        <w:rPr>
          <w:rFonts w:cs="Times New Roman"/>
        </w:rPr>
        <w:t xml:space="preserve">The strata of Xingning are entirely composed of </w:t>
      </w:r>
      <w:ins w:id="157" w:author="asus" w:date="2021-08-26T11:59:00Z">
        <w:r w:rsidR="003833FE" w:rsidRPr="0008336B">
          <w:rPr>
            <w:rFonts w:cs="Times New Roman"/>
          </w:rPr>
          <w:t xml:space="preserve">Paleozoic </w:t>
        </w:r>
      </w:ins>
      <w:r w:rsidRPr="0008336B">
        <w:rPr>
          <w:rFonts w:cs="Times New Roman"/>
        </w:rPr>
        <w:t xml:space="preserve">magmatic rocks </w:t>
      </w:r>
      <w:del w:id="158" w:author="asus" w:date="2021-08-26T11:59:00Z">
        <w:r w:rsidRPr="0008336B" w:rsidDel="003833FE">
          <w:rPr>
            <w:rFonts w:cs="Times New Roman"/>
          </w:rPr>
          <w:delText xml:space="preserve">of  Paleozoic </w:delText>
        </w:r>
      </w:del>
      <w:r w:rsidRPr="0008336B">
        <w:rPr>
          <w:rFonts w:cs="Times New Roman"/>
        </w:rPr>
        <w:t xml:space="preserve">( gray-white fine-medium-grained biotite, granite, and granodiorite) except for the western part which consists of </w:t>
      </w:r>
      <w:ins w:id="159" w:author="asus" w:date="2021-08-26T11:59:00Z">
        <w:r w:rsidR="003833FE" w:rsidRPr="0008336B">
          <w:rPr>
            <w:rFonts w:cs="Times New Roman"/>
          </w:rPr>
          <w:t xml:space="preserve">Devonian </w:t>
        </w:r>
      </w:ins>
      <w:r w:rsidRPr="0008336B">
        <w:rPr>
          <w:rFonts w:cs="Times New Roman"/>
        </w:rPr>
        <w:t xml:space="preserve">sedimentary rocks </w:t>
      </w:r>
      <w:del w:id="160" w:author="asus" w:date="2021-08-26T11:59:00Z">
        <w:r w:rsidRPr="0008336B" w:rsidDel="003833FE">
          <w:rPr>
            <w:rFonts w:cs="Times New Roman"/>
          </w:rPr>
          <w:delText xml:space="preserve">(Devonian) </w:delText>
        </w:r>
      </w:del>
      <w:bookmarkStart w:id="161" w:name="_Hlk73554455"/>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2003)","plainTextFormattedCitation":"(Lu et al., 2003)","previouslyFormattedCitation":"(Lu et al., 2003)"},"properties":{"noteIndex":0},"schema":"https://github.com/citation-style-language/schema/raw/master/csl-citation.json"}</w:instrText>
      </w:r>
      <w:r w:rsidRPr="0008336B">
        <w:rPr>
          <w:rFonts w:cs="Times New Roman"/>
        </w:rPr>
        <w:fldChar w:fldCharType="separate"/>
      </w:r>
      <w:r w:rsidRPr="0008336B">
        <w:rPr>
          <w:rFonts w:cs="Times New Roman"/>
          <w:noProof/>
        </w:rPr>
        <w:t>(Lu et al., 2003)</w:t>
      </w:r>
      <w:r w:rsidRPr="0008336B">
        <w:rPr>
          <w:rFonts w:cs="Times New Roman"/>
        </w:rPr>
        <w:fldChar w:fldCharType="end"/>
      </w:r>
      <w:r w:rsidRPr="0008336B">
        <w:rPr>
          <w:rFonts w:cs="Times New Roman"/>
        </w:rPr>
        <w:t>.</w:t>
      </w:r>
      <w:r w:rsidRPr="0008336B">
        <w:rPr>
          <w:rFonts w:cs="Times New Roman" w:hint="eastAsia"/>
        </w:rPr>
        <w:t xml:space="preserve"> </w:t>
      </w:r>
      <w:bookmarkEnd w:id="156"/>
      <w:bookmarkEnd w:id="161"/>
    </w:p>
    <w:p w14:paraId="2CF8223A" w14:textId="77777777" w:rsidR="00A30D28" w:rsidRPr="0008336B" w:rsidRDefault="00A30D28" w:rsidP="00A30D28">
      <w:pPr>
        <w:widowControl w:val="0"/>
        <w:autoSpaceDE w:val="0"/>
        <w:autoSpaceDN w:val="0"/>
        <w:adjustRightInd w:val="0"/>
        <w:spacing w:line="480" w:lineRule="auto"/>
        <w:ind w:firstLine="360"/>
        <w:jc w:val="both"/>
        <w:rPr>
          <w:rFonts w:cs="Times New Roman"/>
        </w:rPr>
      </w:pPr>
      <w:commentRangeStart w:id="162"/>
      <w:r w:rsidRPr="0008336B">
        <w:rPr>
          <w:rFonts w:cs="Times New Roman"/>
        </w:rPr>
        <w:t xml:space="preserve">The granite fracture zone has strong rock alteration, including silicification, chlorite, and pyrite mineralization. </w:t>
      </w:r>
      <w:commentRangeEnd w:id="162"/>
      <w:r w:rsidR="00E85E8E">
        <w:rPr>
          <w:rStyle w:val="CommentReference"/>
        </w:rPr>
        <w:commentReference w:id="162"/>
      </w:r>
      <w:r w:rsidRPr="0008336B">
        <w:rPr>
          <w:rFonts w:cs="Times New Roman"/>
        </w:rPr>
        <w:t xml:space="preserve">However, most of the granite rocks exposed on the surface are weathered. In this study, we used the term “LWG” to identify the Less Weathered Granite </w:t>
      </w:r>
      <w:r w:rsidRPr="0008336B">
        <w:rPr>
          <w:rFonts w:cs="Times New Roman"/>
        </w:rPr>
        <w:lastRenderedPageBreak/>
        <w:t xml:space="preserve">composed of a strong block of granite that is less fissured. On the other hand, the term “MWG” is used to characterize the Most Weathered Granite composed of </w:t>
      </w:r>
      <w:bookmarkStart w:id="163" w:name="_Hlk73555291"/>
      <w:r w:rsidRPr="0008336B">
        <w:rPr>
          <w:rFonts w:cs="Times New Roman"/>
        </w:rPr>
        <w:t>strongly altered granite zone with the presence of</w:t>
      </w:r>
      <w:bookmarkEnd w:id="163"/>
      <w:r w:rsidRPr="0008336B">
        <w:rPr>
          <w:rFonts w:cs="Times New Roman"/>
        </w:rPr>
        <w:t xml:space="preserve"> cracks. The presence of strong fragmentation of rocks in MWG results from the advanced metamorphism due to the cataclastic process </w:t>
      </w:r>
      <w:r w:rsidRPr="0008336B">
        <w:rPr>
          <w:rFonts w:cs="Times New Roman"/>
        </w:rPr>
        <w:fldChar w:fldCharType="begin" w:fldLock="1"/>
      </w:r>
      <w:r w:rsidRPr="0008336B">
        <w:rPr>
          <w:rFonts w:cs="Times New Roman"/>
        </w:rPr>
        <w:instrText>ADDIN CSL_CITATION {"citationItems":[{"id":"ITEM-1","itemData":{"DOI":"10.1111/1755-6724.12378_38","ISSN":"1755-6724","author":[{"dropping-particle":"","family":"Zhang","given":"Wenlan","non-dropping-particle":"","parse-names":false,"suffix":""},{"dropping-particle":"","family":"Che","given":"Xudong","non-dropping-particle":"","parse-names":false,"suffix":""},{"dropping-particle":"","family":"Wang","given":"Rucheng","non-dropping-particle":"","parse-names":false,"suffix":""},{"dropping-particle":"","family":"Zhang","given":"Rongqing","non-dropping-particle":"","parse-names":false,"suffix":""},{"dropping-particle":"","family":"Yang","given":"Zhen","non-dropping-particle":"","parse-names":false,"suffix":""}],"container-title":"Acta Geologica Sinica - English Edition","id":"ITEM-1","issue":"s2","issued":{"date-parts":[["2014"]]},"page":"1041-1042","title":"Geochronological Framework of the Penggongmiao Granite Batholith","type":"article-journal","volume":"88"},"uris":["http://www.mendeley.com/documents/?uuid=d4d84131-0aa9-46c3-888e-d71554706cdf"]}],"mendeley":{"formattedCitation":"(Zhang et al., 2014)","manualFormatting":"(Zhang et al., 2014)","plainTextFormattedCitation":"(Zhang et al., 2014)","previouslyFormattedCitation":"(Zhang et al., 2014)"},"properties":{"noteIndex":0},"schema":"https://github.com/citation-style-language/schema/raw/master/csl-citation.json"}</w:instrText>
      </w:r>
      <w:r w:rsidRPr="0008336B">
        <w:rPr>
          <w:rFonts w:cs="Times New Roman"/>
        </w:rPr>
        <w:fldChar w:fldCharType="separate"/>
      </w:r>
      <w:r w:rsidRPr="0008336B">
        <w:rPr>
          <w:rFonts w:cs="Times New Roman"/>
          <w:noProof/>
        </w:rPr>
        <w:t>(Zhang et al., 2014)</w:t>
      </w:r>
      <w:r w:rsidRPr="0008336B">
        <w:rPr>
          <w:rFonts w:cs="Times New Roman"/>
        </w:rPr>
        <w:fldChar w:fldCharType="end"/>
      </w:r>
      <w:r w:rsidRPr="0008336B">
        <w:rPr>
          <w:rFonts w:cs="Times New Roman"/>
        </w:rPr>
        <w:t xml:space="preserve">. </w:t>
      </w:r>
      <w:commentRangeStart w:id="164"/>
      <w:r w:rsidRPr="0008336B">
        <w:rPr>
          <w:rFonts w:cs="Times New Roman"/>
        </w:rPr>
        <w:t xml:space="preserve">The fracture zone lies along the different faults and fractures of the area and constitutes the potential water reservoir. </w:t>
      </w:r>
      <w:commentRangeEnd w:id="164"/>
      <w:r w:rsidR="00E85E8E">
        <w:rPr>
          <w:rStyle w:val="CommentReference"/>
        </w:rPr>
        <w:commentReference w:id="164"/>
      </w:r>
    </w:p>
    <w:bookmarkEnd w:id="155"/>
    <w:p w14:paraId="4645CB95" w14:textId="3E66D179" w:rsidR="00A30D28" w:rsidRPr="0008336B" w:rsidRDefault="00A30D28" w:rsidP="00A30D28">
      <w:pPr>
        <w:widowControl w:val="0"/>
        <w:autoSpaceDE w:val="0"/>
        <w:autoSpaceDN w:val="0"/>
        <w:adjustRightInd w:val="0"/>
        <w:spacing w:line="480" w:lineRule="auto"/>
        <w:ind w:firstLine="360"/>
        <w:jc w:val="both"/>
        <w:rPr>
          <w:rFonts w:cs="Times New Roman"/>
        </w:rPr>
      </w:pPr>
      <w:r w:rsidRPr="0008336B">
        <w:rPr>
          <w:rFonts w:cs="Times New Roman"/>
        </w:rPr>
        <w:t xml:space="preserve">The groundwater in the Xingning area is mainly divided into two types: </w:t>
      </w:r>
      <w:commentRangeStart w:id="165"/>
      <w:r w:rsidRPr="0008336B">
        <w:rPr>
          <w:rFonts w:cs="Times New Roman"/>
        </w:rPr>
        <w:t>bedrock fissure water</w:t>
      </w:r>
      <w:commentRangeEnd w:id="165"/>
      <w:r w:rsidR="00E85E8E">
        <w:rPr>
          <w:rStyle w:val="CommentReference"/>
        </w:rPr>
        <w:commentReference w:id="165"/>
      </w:r>
      <w:r w:rsidRPr="0008336B">
        <w:rPr>
          <w:rFonts w:cs="Times New Roman"/>
        </w:rPr>
        <w:t xml:space="preserve"> and carbonate karst water. The </w:t>
      </w:r>
      <w:commentRangeStart w:id="166"/>
      <w:r w:rsidRPr="0008336B">
        <w:rPr>
          <w:rFonts w:cs="Times New Roman"/>
        </w:rPr>
        <w:t xml:space="preserve">bedrock fissure water </w:t>
      </w:r>
      <w:commentRangeEnd w:id="166"/>
      <w:r w:rsidR="00E85E8E">
        <w:rPr>
          <w:rStyle w:val="CommentReference"/>
        </w:rPr>
        <w:commentReference w:id="166"/>
      </w:r>
      <w:ins w:id="167" w:author="asus" w:date="2021-08-26T12:10:00Z">
        <w:r w:rsidR="00E85E8E">
          <w:rPr>
            <w:rFonts w:cs="Times New Roman"/>
          </w:rPr>
          <w:t xml:space="preserve">is </w:t>
        </w:r>
      </w:ins>
      <w:r w:rsidRPr="0008336B">
        <w:rPr>
          <w:rFonts w:cs="Times New Roman"/>
        </w:rPr>
        <w:t xml:space="preserve">located in weathered granite and granodiorite </w:t>
      </w:r>
      <w:ins w:id="168" w:author="asus" w:date="2021-08-26T12:10:00Z">
        <w:r w:rsidR="00E85E8E">
          <w:rPr>
            <w:rFonts w:cs="Times New Roman"/>
          </w:rPr>
          <w:t xml:space="preserve">and </w:t>
        </w:r>
      </w:ins>
      <w:r w:rsidRPr="0008336B">
        <w:rPr>
          <w:rFonts w:cs="Times New Roman"/>
        </w:rPr>
        <w:t xml:space="preserve">is divided into fissure water of clastic rock and magmatic fissure water, with a flow rate of 0.10-1.98 l/s </w:t>
      </w:r>
      <w:del w:id="169" w:author="asus" w:date="2021-08-26T12:08:00Z">
        <w:r w:rsidRPr="0008336B" w:rsidDel="00E85E8E">
          <w:rPr>
            <w:rFonts w:cs="Times New Roman"/>
          </w:rPr>
          <w:delText xml:space="preserve">  </w:delText>
        </w:r>
      </w:del>
      <w:r w:rsidRPr="0008336B">
        <w:rPr>
          <w:rFonts w:cs="Times New Roman"/>
        </w:rPr>
        <w:t xml:space="preserve">for the former and 0.01-0.5 l/s for the latter. Mostly, carbonate karst water is located in limestone and dolomite of the Middle Devonian Qiziqiao with a flow rate of 1.04-3.02 l/s. </w:t>
      </w:r>
      <w:r w:rsidRPr="0008336B">
        <w:rPr>
          <w:rFonts w:cs="Times New Roman"/>
          <w:bCs/>
          <w:szCs w:val="24"/>
        </w:rPr>
        <w:t xml:space="preserve">Furthermore,  the data from two boreholes (BX1 and BX2) </w:t>
      </w:r>
      <w:ins w:id="170" w:author="asus" w:date="2021-08-26T12:12:00Z">
        <w:r w:rsidR="00C814B5">
          <w:rPr>
            <w:rFonts w:cs="Times New Roman"/>
            <w:bCs/>
            <w:szCs w:val="24"/>
          </w:rPr>
          <w:t xml:space="preserve">as illustrated in Table 1 </w:t>
        </w:r>
      </w:ins>
      <w:r w:rsidRPr="0008336B">
        <w:rPr>
          <w:rFonts w:cs="Times New Roman"/>
          <w:bCs/>
          <w:szCs w:val="24"/>
        </w:rPr>
        <w:t>were collected from a local Hydrogeological firm (Yongxing) to ascertain our interpretation</w:t>
      </w:r>
      <w:del w:id="171" w:author="asus" w:date="2021-08-26T12:13:00Z">
        <w:r w:rsidRPr="0008336B" w:rsidDel="00C814B5">
          <w:rPr>
            <w:rFonts w:cs="Times New Roman"/>
            <w:bCs/>
            <w:szCs w:val="24"/>
          </w:rPr>
          <w:delText>(</w:delText>
        </w:r>
        <w:r w:rsidRPr="0008336B" w:rsidDel="00C814B5">
          <w:rPr>
            <w:rFonts w:cs="Times New Roman"/>
            <w:bCs/>
            <w:szCs w:val="24"/>
          </w:rPr>
          <w:fldChar w:fldCharType="begin"/>
        </w:r>
        <w:r w:rsidRPr="0008336B" w:rsidDel="00C814B5">
          <w:rPr>
            <w:rFonts w:cs="Times New Roman"/>
            <w:bCs/>
            <w:szCs w:val="24"/>
          </w:rPr>
          <w:delInstrText xml:space="preserve"> REF _Ref80205526 \h  \* MERGEFORMAT </w:delInstrText>
        </w:r>
        <w:r w:rsidRPr="0008336B" w:rsidDel="00C814B5">
          <w:rPr>
            <w:rFonts w:cs="Times New Roman"/>
            <w:bCs/>
            <w:szCs w:val="24"/>
          </w:rPr>
        </w:r>
        <w:r w:rsidRPr="0008336B" w:rsidDel="00C814B5">
          <w:rPr>
            <w:rFonts w:cs="Times New Roman"/>
            <w:bCs/>
            <w:szCs w:val="24"/>
          </w:rPr>
          <w:fldChar w:fldCharType="separate"/>
        </w:r>
        <w:r w:rsidRPr="0008336B" w:rsidDel="00C814B5">
          <w:rPr>
            <w:rFonts w:cs="Times New Roman"/>
            <w:szCs w:val="24"/>
          </w:rPr>
          <w:delText xml:space="preserve">Table </w:delText>
        </w:r>
        <w:r w:rsidRPr="0008336B" w:rsidDel="00C814B5">
          <w:rPr>
            <w:rFonts w:cs="Times New Roman"/>
            <w:noProof/>
            <w:szCs w:val="24"/>
          </w:rPr>
          <w:delText>1</w:delText>
        </w:r>
        <w:r w:rsidRPr="0008336B" w:rsidDel="00C814B5">
          <w:rPr>
            <w:rFonts w:cs="Times New Roman"/>
            <w:bCs/>
            <w:szCs w:val="24"/>
          </w:rPr>
          <w:fldChar w:fldCharType="end"/>
        </w:r>
        <w:r w:rsidRPr="0008336B" w:rsidDel="00C814B5">
          <w:rPr>
            <w:rFonts w:cs="Times New Roman"/>
            <w:bCs/>
            <w:szCs w:val="24"/>
          </w:rPr>
          <w:delText>)</w:delText>
        </w:r>
      </w:del>
      <w:r w:rsidRPr="0008336B">
        <w:rPr>
          <w:rFonts w:cs="Times New Roman"/>
          <w:bCs/>
          <w:szCs w:val="24"/>
        </w:rPr>
        <w:t xml:space="preserve">. </w:t>
      </w:r>
      <w:commentRangeStart w:id="172"/>
      <w:r w:rsidRPr="0008336B">
        <w:rPr>
          <w:rFonts w:cs="Times New Roman"/>
          <w:bCs/>
          <w:szCs w:val="24"/>
        </w:rPr>
        <w:t xml:space="preserve">Unfortunately, previous geophysical data from magnetic exploration or a gravity exploration in the Xingning area are not available to better explain the geology and certainly lead to a better lineament analysis. Our interpretation is only based on previous geological works. </w:t>
      </w:r>
      <w:commentRangeEnd w:id="172"/>
      <w:r w:rsidR="00C814B5">
        <w:rPr>
          <w:rStyle w:val="CommentReference"/>
        </w:rPr>
        <w:commentReference w:id="172"/>
      </w:r>
    </w:p>
    <w:p w14:paraId="7E9FFC06" w14:textId="77777777" w:rsidR="00A30D28" w:rsidRPr="0008336B" w:rsidRDefault="00A30D28" w:rsidP="00A30D28">
      <w:pPr>
        <w:widowControl w:val="0"/>
        <w:autoSpaceDE w:val="0"/>
        <w:autoSpaceDN w:val="0"/>
        <w:adjustRightInd w:val="0"/>
        <w:spacing w:line="480" w:lineRule="auto"/>
        <w:jc w:val="both"/>
        <w:rPr>
          <w:rFonts w:cs="Times New Roman"/>
        </w:rPr>
      </w:pPr>
    </w:p>
    <w:p w14:paraId="5A947DC5" w14:textId="77777777" w:rsidR="00A30D28" w:rsidRPr="0008336B" w:rsidRDefault="00A30D28" w:rsidP="00A30D28">
      <w:pPr>
        <w:pStyle w:val="Heading1"/>
      </w:pPr>
      <w:r w:rsidRPr="0008336B">
        <w:t>DATA AND METHODS</w:t>
      </w:r>
    </w:p>
    <w:p w14:paraId="0DA9D7B2" w14:textId="77777777" w:rsidR="00A30D28" w:rsidRPr="0008336B" w:rsidRDefault="00A30D28" w:rsidP="00A30D28"/>
    <w:p w14:paraId="47C47512" w14:textId="77777777" w:rsidR="00A30D28" w:rsidRPr="0008336B" w:rsidRDefault="00A30D28" w:rsidP="00A30D28">
      <w:pPr>
        <w:pStyle w:val="Heading2"/>
      </w:pPr>
      <w:r w:rsidRPr="0008336B">
        <w:t xml:space="preserve">Data collection </w:t>
      </w:r>
    </w:p>
    <w:p w14:paraId="56CC1039" w14:textId="77777777" w:rsidR="00A30D28" w:rsidRPr="0008336B" w:rsidRDefault="00A30D28" w:rsidP="00A30D28"/>
    <w:p w14:paraId="6D974EFE" w14:textId="77777777" w:rsidR="00A30D28" w:rsidRPr="0008336B" w:rsidRDefault="00A30D28" w:rsidP="00A30D28">
      <w:pPr>
        <w:autoSpaceDE w:val="0"/>
        <w:autoSpaceDN w:val="0"/>
        <w:adjustRightInd w:val="0"/>
        <w:spacing w:after="0" w:line="480" w:lineRule="auto"/>
        <w:ind w:firstLine="360"/>
        <w:jc w:val="both"/>
        <w:rPr>
          <w:rFonts w:eastAsia="TimesNewRomanPSMT" w:cs="Times New Roman"/>
          <w:szCs w:val="24"/>
        </w:rPr>
      </w:pPr>
      <w:r w:rsidRPr="0008336B">
        <w:rPr>
          <w:rFonts w:eastAsia="TimesNewRomanPSMT" w:cs="Times New Roman"/>
          <w:szCs w:val="24"/>
        </w:rPr>
        <w:lastRenderedPageBreak/>
        <w:t xml:space="preserve">The complete CSAMT survey within Xingning consisted of nine survey lines in two sections with a high EM anomaly (i.e., lines 01 to 05 in section 1 named Hejiashan section (HJ), and lines 06 to 09 in section 2 named Zhoumensi section (ZM), displayed in </w:t>
      </w:r>
      <w:bookmarkStart w:id="173" w:name="_Hlk73796756"/>
      <w:commentRangeStart w:id="174"/>
      <w:r w:rsidRPr="0008336B">
        <w:rPr>
          <w:rFonts w:eastAsia="TimesNewRomanPSMT" w:cs="Times New Roman"/>
          <w:szCs w:val="24"/>
        </w:rPr>
        <w:fldChar w:fldCharType="begin"/>
      </w:r>
      <w:r w:rsidRPr="0008336B">
        <w:rPr>
          <w:rFonts w:eastAsia="TimesNewRomanPSMT" w:cs="Times New Roman"/>
          <w:szCs w:val="24"/>
        </w:rPr>
        <w:instrText xml:space="preserve"> REF _Ref80201052 \h </w:instrText>
      </w:r>
      <w:r w:rsidR="0008336B">
        <w:rPr>
          <w:rFonts w:eastAsia="TimesNewRomanPSMT" w:cs="Times New Roman"/>
          <w:szCs w:val="24"/>
        </w:rPr>
        <w:instrText xml:space="preserve"> \* MERGEFORMAT </w:instrText>
      </w:r>
      <w:r w:rsidRPr="0008336B">
        <w:rPr>
          <w:rFonts w:eastAsia="TimesNewRomanPSMT" w:cs="Times New Roman"/>
          <w:szCs w:val="24"/>
        </w:rPr>
      </w:r>
      <w:r w:rsidRPr="0008336B">
        <w:rPr>
          <w:rFonts w:eastAsia="TimesNewRomanPSMT" w:cs="Times New Roman"/>
          <w:szCs w:val="24"/>
        </w:rPr>
        <w:fldChar w:fldCharType="separate"/>
      </w:r>
      <w:r w:rsidRPr="0008336B">
        <w:rPr>
          <w:rFonts w:cs="Times New Roman"/>
        </w:rPr>
        <w:t xml:space="preserve">Figure </w:t>
      </w:r>
      <w:r w:rsidRPr="0008336B">
        <w:rPr>
          <w:rFonts w:cs="Times New Roman"/>
          <w:noProof/>
        </w:rPr>
        <w:t>1</w:t>
      </w:r>
      <w:r w:rsidRPr="0008336B">
        <w:rPr>
          <w:rFonts w:cs="Times New Roman"/>
        </w:rPr>
        <w:t>:</w:t>
      </w:r>
      <w:r w:rsidRPr="0008336B">
        <w:rPr>
          <w:rFonts w:cs="Times New Roman"/>
          <w:b/>
          <w:sz w:val="28"/>
        </w:rPr>
        <w:t xml:space="preserve"> </w:t>
      </w:r>
      <w:r w:rsidRPr="0008336B">
        <w:rPr>
          <w:rFonts w:cs="Times New Roman"/>
          <w:szCs w:val="24"/>
        </w:rPr>
        <w:t>Simplified geological map of Xingning area and locations of CSAMT survey lines; HJS: Hejiashan section, ZMS: Zhoumensi section.</w:t>
      </w:r>
      <w:r w:rsidRPr="0008336B">
        <w:rPr>
          <w:rFonts w:eastAsia="TimesNewRomanPSMT" w:cs="Times New Roman"/>
          <w:szCs w:val="24"/>
        </w:rPr>
        <w:fldChar w:fldCharType="end"/>
      </w:r>
      <w:commentRangeEnd w:id="174"/>
      <w:r w:rsidR="001A7F67">
        <w:rPr>
          <w:rStyle w:val="CommentReference"/>
        </w:rPr>
        <w:commentReference w:id="174"/>
      </w:r>
      <w:r w:rsidRPr="0008336B">
        <w:rPr>
          <w:rFonts w:eastAsia="TimesNewRomanPSMT" w:cs="Times New Roman"/>
          <w:szCs w:val="24"/>
        </w:rPr>
        <w:t xml:space="preserve"> CSAMT data were recorded using the scalar method in the far-field (Tx-Rx&gt;12 km) </w:t>
      </w:r>
      <w:bookmarkEnd w:id="173"/>
      <w:r w:rsidRPr="0008336B">
        <w:rPr>
          <w:rFonts w:eastAsia="TimesNewRomanPSMT" w:cs="Times New Roman"/>
          <w:szCs w:val="24"/>
        </w:rPr>
        <w:t>for each surveying section with a station spacing fixed at 50 m throughout the measurements. Because the two surveying sections are far apart, independent transmitter locations were selected for each surveying section to acquire high-quality data. CSAMT data were acquired in a total of 376 locations using the GDP-32 II multifunction receiver and GGT-10 (10KAV) transmitter, manufactured by Zonge International Company. At each position, a couple of components, horizontal electric field (E) and orthogonal magnetic field (H) were recorded simultaneously, and 16 frequencies ranging from 0.125 to 8192 Hz were used.</w:t>
      </w:r>
      <w:r w:rsidRPr="0008336B">
        <w:rPr>
          <w:rFonts w:cs="Times New Roman"/>
          <w:szCs w:val="24"/>
        </w:rPr>
        <w:t xml:space="preserve"> </w:t>
      </w:r>
      <w:r w:rsidRPr="0008336B">
        <w:rPr>
          <w:rFonts w:cs="Times New Roman"/>
          <w:szCs w:val="24"/>
        </w:rPr>
        <w:fldChar w:fldCharType="begin"/>
      </w:r>
      <w:r w:rsidRPr="0008336B">
        <w:rPr>
          <w:rFonts w:cs="Times New Roman"/>
          <w:szCs w:val="24"/>
        </w:rPr>
        <w:instrText xml:space="preserve"> REF _Ref80201078 \h  \* MERGEFORMAT </w:instrText>
      </w:r>
      <w:r w:rsidRPr="0008336B">
        <w:rPr>
          <w:rFonts w:cs="Times New Roman"/>
          <w:szCs w:val="24"/>
        </w:rPr>
      </w:r>
      <w:r w:rsidRPr="0008336B">
        <w:rPr>
          <w:rFonts w:cs="Times New Roman"/>
          <w:szCs w:val="24"/>
        </w:rPr>
        <w:fldChar w:fldCharType="separate"/>
      </w:r>
      <w:r w:rsidRPr="0008336B">
        <w:rPr>
          <w:rFonts w:cs="Times New Roman"/>
          <w:szCs w:val="24"/>
        </w:rPr>
        <w:t xml:space="preserve">Figure </w:t>
      </w:r>
      <w:r w:rsidRPr="0008336B">
        <w:rPr>
          <w:rFonts w:cs="Times New Roman"/>
          <w:noProof/>
          <w:szCs w:val="24"/>
        </w:rPr>
        <w:t>2</w:t>
      </w:r>
      <w:r w:rsidRPr="0008336B">
        <w:rPr>
          <w:rFonts w:cs="Times New Roman"/>
          <w:szCs w:val="24"/>
        </w:rPr>
        <w:fldChar w:fldCharType="end"/>
      </w:r>
      <w:r w:rsidRPr="0008336B">
        <w:rPr>
          <w:rFonts w:cs="Times New Roman"/>
          <w:szCs w:val="24"/>
        </w:rPr>
        <w:t xml:space="preserve"> shows a typical apparent resistivity and phase curves at stations S00, S04, S08, S12 of lines 01, 04, 06, 08 respectively.</w:t>
      </w:r>
    </w:p>
    <w:p w14:paraId="60BE62E1" w14:textId="77777777" w:rsidR="00A30D28" w:rsidRPr="0008336B" w:rsidRDefault="00A30D28" w:rsidP="00A30D28">
      <w:pPr>
        <w:autoSpaceDE w:val="0"/>
        <w:autoSpaceDN w:val="0"/>
        <w:adjustRightInd w:val="0"/>
        <w:spacing w:after="0" w:line="480" w:lineRule="auto"/>
        <w:jc w:val="both"/>
        <w:rPr>
          <w:rFonts w:eastAsia="TimesNewRomanPSMT" w:cs="Times New Roman"/>
          <w:szCs w:val="24"/>
        </w:rPr>
      </w:pPr>
    </w:p>
    <w:p w14:paraId="02E42E47" w14:textId="77777777" w:rsidR="00A30D28" w:rsidRPr="0008336B" w:rsidRDefault="00A30D28" w:rsidP="00A30D28">
      <w:pPr>
        <w:pStyle w:val="Heading2"/>
      </w:pPr>
      <w:r w:rsidRPr="0008336B">
        <w:t xml:space="preserve">Overview of some functionalities of the toolbox  </w:t>
      </w:r>
    </w:p>
    <w:p w14:paraId="06D019C9" w14:textId="77777777" w:rsidR="00A30D28" w:rsidRPr="0008336B" w:rsidRDefault="00A30D28" w:rsidP="00A30D28"/>
    <w:p w14:paraId="7879EC24" w14:textId="77777777" w:rsidR="00A30D28" w:rsidRPr="0008336B" w:rsidRDefault="00A30D28" w:rsidP="00A30D28">
      <w:pPr>
        <w:autoSpaceDE w:val="0"/>
        <w:autoSpaceDN w:val="0"/>
        <w:adjustRightInd w:val="0"/>
        <w:spacing w:after="0" w:line="480" w:lineRule="auto"/>
        <w:ind w:firstLine="720"/>
        <w:jc w:val="both"/>
        <w:rPr>
          <w:rFonts w:eastAsia="TimesNewRomanPSMT" w:cs="Times New Roman"/>
          <w:szCs w:val="24"/>
        </w:rPr>
      </w:pPr>
      <w:r w:rsidRPr="0008336B">
        <w:rPr>
          <w:rFonts w:eastAsia="TimesNewRomanPSMT" w:cs="Times New Roman"/>
          <w:szCs w:val="24"/>
        </w:rPr>
        <w:t>The toolbox (PT) developed to implement the workflow is an open-source software entirely written in the Python language. It follows the modular approach of existing software packages like MTpy (Krieger and Peacock, 2014), and GMT (Wessel and Smith, 1998). The PT can read CSAMT *.</w:t>
      </w:r>
      <w:r w:rsidRPr="0008336B">
        <w:rPr>
          <w:rFonts w:eastAsia="TimesNewRomanPSMT" w:cs="Times New Roman"/>
          <w:i/>
          <w:szCs w:val="24"/>
        </w:rPr>
        <w:t>avg</w:t>
      </w:r>
      <w:r w:rsidRPr="0008336B">
        <w:rPr>
          <w:rFonts w:eastAsia="TimesNewRomanPSMT" w:cs="Times New Roman"/>
          <w:szCs w:val="24"/>
        </w:rPr>
        <w:t xml:space="preserve"> format (raw format of Xingning area), </w:t>
      </w:r>
      <w:r w:rsidRPr="0008336B">
        <w:rPr>
          <w:rFonts w:eastAsia="TimesNewRomanPSMT" w:cs="Times New Roman"/>
          <w:i/>
          <w:szCs w:val="24"/>
        </w:rPr>
        <w:t>*. j</w:t>
      </w:r>
      <w:r w:rsidRPr="0008336B">
        <w:rPr>
          <w:rFonts w:eastAsia="TimesNewRomanPSMT" w:cs="Times New Roman"/>
          <w:szCs w:val="24"/>
        </w:rPr>
        <w:t xml:space="preserve"> or *</w:t>
      </w:r>
      <w:r w:rsidRPr="0008336B">
        <w:rPr>
          <w:rFonts w:eastAsia="TimesNewRomanPSMT" w:cs="Times New Roman"/>
          <w:i/>
          <w:szCs w:val="24"/>
        </w:rPr>
        <w:t>.dat</w:t>
      </w:r>
      <w:r w:rsidRPr="0008336B">
        <w:rPr>
          <w:rFonts w:eastAsia="TimesNewRomanPSMT" w:cs="Times New Roman"/>
          <w:szCs w:val="24"/>
        </w:rPr>
        <w:t xml:space="preserve"> files proposed by Alan G. Jones (1994) and convert files into SEG *.</w:t>
      </w:r>
      <w:r w:rsidRPr="0008336B">
        <w:rPr>
          <w:rFonts w:eastAsia="TimesNewRomanPSMT" w:cs="Times New Roman"/>
          <w:i/>
          <w:szCs w:val="24"/>
        </w:rPr>
        <w:t xml:space="preserve">edi </w:t>
      </w:r>
      <w:r w:rsidRPr="0008336B">
        <w:rPr>
          <w:rFonts w:eastAsia="TimesNewRomanPSMT" w:cs="Times New Roman"/>
          <w:szCs w:val="24"/>
        </w:rPr>
        <w:t xml:space="preserve">format. Besides the standard CSAMT data processing, the PT incorporates EMAP (Electromagnetic array </w:t>
      </w:r>
      <w:r w:rsidRPr="0008336B">
        <w:rPr>
          <w:rFonts w:eastAsia="TimesNewRomanPSMT" w:cs="Times New Roman"/>
          <w:szCs w:val="24"/>
        </w:rPr>
        <w:lastRenderedPageBreak/>
        <w:t xml:space="preserve">profiling) filters such as an adaptive-moving-average (AMA) filter based on the idea of  </w:t>
      </w:r>
      <w:r w:rsidRPr="0008336B">
        <w:rPr>
          <w:rFonts w:eastAsia="TimesNewRomanPSMT" w:cs="Times New Roman"/>
          <w:szCs w:val="24"/>
        </w:rPr>
        <w:fldChar w:fldCharType="begin" w:fldLock="1"/>
      </w:r>
      <w:r w:rsidRPr="0008336B">
        <w:rPr>
          <w:rFonts w:eastAsia="TimesNewRomanPSMT" w:cs="Times New Roman"/>
          <w:szCs w:val="24"/>
        </w:rPr>
        <w:instrText>ADDIN CSL_CITATION {"citationItems":[{"id":"ITEM-1","itemData":{"DOI":"10.1190/1.2400625","author":[{"dropping-particle":"","family":"Torres-verdìn","given":"Carlos","non-dropping-particle":"","parse-names":false,"suffix":""},{"dropping-particle":"","family":"Bostick","given":"Francis X","non-dropping-particle":"","parse-names":false,"suffix":""}],"container-title":"Geophysics","id":"ITEM-1","issue":"4","issued":{"date-parts":[["1992"]]},"page":"25-34","title":"Principles of spatial surface electric field filtering in magnetotellurics : Electromagnetic array profiling ( EMAP )","type":"article-journal","volume":"57"},"uris":["http://www.mendeley.com/documents/?uuid=8649b5e3-b48e-43fc-bcbc-6653b06d170c"]}],"mendeley":{"formattedCitation":"(Torres-verdìn and Bostick, 1992)","manualFormatting":"Torres-verdìn and Bostick, (1992)","plainTextFormattedCitation":"(Torres-verdìn and Bostick, 1992)","previouslyFormattedCitation":"(Torres-verdìn and Bostick, 1992)"},"properties":{"noteIndex":0},"schema":"https://github.com/citation-style-language/schema/raw/master/csl-citation.json"}</w:instrText>
      </w:r>
      <w:r w:rsidRPr="0008336B">
        <w:rPr>
          <w:rFonts w:eastAsia="TimesNewRomanPSMT" w:cs="Times New Roman"/>
          <w:szCs w:val="24"/>
        </w:rPr>
        <w:fldChar w:fldCharType="separate"/>
      </w:r>
      <w:r w:rsidRPr="0008336B">
        <w:rPr>
          <w:rFonts w:eastAsia="TimesNewRomanPSMT" w:cs="Times New Roman"/>
          <w:noProof/>
          <w:szCs w:val="24"/>
        </w:rPr>
        <w:t>Torres-verdìn and Bostick, (1992)</w:t>
      </w:r>
      <w:r w:rsidRPr="0008336B">
        <w:rPr>
          <w:rFonts w:eastAsia="TimesNewRomanPSMT" w:cs="Times New Roman"/>
          <w:szCs w:val="24"/>
        </w:rPr>
        <w:fldChar w:fldCharType="end"/>
      </w:r>
      <w:r w:rsidRPr="0008336B">
        <w:rPr>
          <w:rFonts w:cs="Times New Roman"/>
          <w:color w:val="000000"/>
          <w:szCs w:val="24"/>
        </w:rPr>
        <w:t xml:space="preserve"> </w:t>
      </w:r>
      <w:r w:rsidRPr="0008336B">
        <w:rPr>
          <w:rFonts w:eastAsia="TimesNewRomanPSMT" w:cs="Times New Roman"/>
          <w:szCs w:val="24"/>
        </w:rPr>
        <w:t xml:space="preserve">to correct the CSAMT static shift effect. </w:t>
      </w:r>
    </w:p>
    <w:p w14:paraId="786513C8" w14:textId="77777777" w:rsidR="00A30D28" w:rsidRPr="0008336B" w:rsidRDefault="00A30D28" w:rsidP="00A30D28">
      <w:pPr>
        <w:autoSpaceDE w:val="0"/>
        <w:autoSpaceDN w:val="0"/>
        <w:adjustRightInd w:val="0"/>
        <w:spacing w:after="0" w:line="480" w:lineRule="auto"/>
        <w:ind w:firstLine="720"/>
        <w:jc w:val="both"/>
        <w:rPr>
          <w:rFonts w:eastAsia="TimesNewRomanPSMT" w:cs="Times New Roman"/>
          <w:szCs w:val="24"/>
        </w:rPr>
      </w:pPr>
      <w:r w:rsidRPr="0008336B">
        <w:rPr>
          <w:rFonts w:eastAsia="TimesNewRomanPSMT" w:cs="Times New Roman"/>
          <w:szCs w:val="24"/>
        </w:rPr>
        <w:t xml:space="preserve">Furthermore, the PT includes a database </w:t>
      </w:r>
      <m:oMath>
        <m:d>
          <m:dPr>
            <m:ctrlPr>
              <w:rPr>
                <w:rFonts w:ascii="Cambria Math" w:eastAsia="TimesNewRomanPSMT" w:hAnsi="Cambria Math" w:cs="Times New Roman"/>
                <w:i/>
                <w:szCs w:val="24"/>
              </w:rPr>
            </m:ctrlPr>
          </m:dPr>
          <m:e>
            <m:r>
              <m:rPr>
                <m:sty m:val="p"/>
              </m:rPr>
              <w:rPr>
                <w:rFonts w:ascii="Cambria Math" w:eastAsia="TimesNewRomanPSMT" w:hAnsi="Cambria Math" w:cs="Times New Roman"/>
                <w:szCs w:val="24"/>
              </w:rPr>
              <m:t>Γ</m:t>
            </m:r>
            <m:ctrlPr>
              <w:rPr>
                <w:rFonts w:ascii="Cambria Math" w:eastAsia="TimesNewRomanPSMT" w:hAnsi="Cambria Math" w:cs="Times New Roman"/>
                <w:szCs w:val="24"/>
              </w:rPr>
            </m:ctrlPr>
          </m:e>
        </m:d>
        <m:r>
          <w:rPr>
            <w:rFonts w:ascii="Cambria Math" w:eastAsia="TimesNewRomanPSMT" w:hAnsi="Cambria Math" w:cs="Times New Roman"/>
            <w:szCs w:val="24"/>
          </w:rPr>
          <m:t xml:space="preserve"> </m:t>
        </m:r>
      </m:oMath>
      <w:r w:rsidRPr="0008336B">
        <w:rPr>
          <w:rFonts w:eastAsia="TimesNewRomanPSMT" w:cs="Times New Roman"/>
          <w:szCs w:val="24"/>
        </w:rPr>
        <w:t xml:space="preserve">composed of geological rocks properties based on </w:t>
      </w:r>
      <w:commentRangeStart w:id="175"/>
      <w:r w:rsidRPr="0008336B">
        <w:rPr>
          <w:rFonts w:cs="Times New Roman"/>
        </w:rPr>
        <w:fldChar w:fldCharType="begin" w:fldLock="1"/>
      </w:r>
      <w:r w:rsidRPr="0008336B">
        <w:rPr>
          <w:rFonts w:cs="Times New Roman"/>
        </w:rPr>
        <w:instrText>ADDIN CSL_CITATION {"citationItems":[{"id":"ITEM-1","itemData":{"DOI":"https://doi.org/10.1130/SPE36-p299","ISBN":"9780813720364","abstract":"Electrolytic conductors.—The electrical conductivity of rocks and soils in place is generally due almost entirely to the moisture content. With some exceptions, the solid minerals which constitute the rock or soil are good insulators. Thus, the conductivity is not an essential property of the rock or rock type; it depends not only upon the capacity of the rock to absorb water and upon the kind and structure of its pore spaces, but also upon the amount and composition of the water retained. Hence, the conductivity may depend to an important extent upon the accident of the geological and climatic environment in which the material happens to find itself. It follows that resistivities tabulated in the literature should not be used to predict the resistivity of a similar type of soil or rock unless the moisture contents and salini? ties are comparable. In the case of anisotropic rocks, the conductivity is generally strongly dependent upon direction. For example, in schistose or well-stratified rocks the conductivity along the bedding may be 100 times that in the perpendicular direc? tion. In view of the foregoing considerations, the utility of tabulated data concern? ing the electrical resistivity of rocks is limited. In general, such data indicate merely the order of magnitude of the resistivities to be expected, and those who require values of good reliability concerning the resistivities of rocks in a specific region","author":[{"dropping-particle":"","family":"Slichter","given":"Louis B.","non-dropping-particle":"","parse-names":false,"suffix":""},{"dropping-particle":"","family":"Telkes","given":"M.","non-dropping-particle":"","parse-names":false,"suffix":""}],"edition":"Geological","editor":[{"dropping-particle":"","family":"Spicer","given":"Francis Birch Chairman","non-dropping-particle":"","parse-names":false,"suffix":""},{"dropping-particle":"","family":"Schairer","given":"J. F","non-dropping-particle":"","parse-names":false,"suffix":""},{"dropping-particle":"","family":"Cecil","given":"Spicer H.","non-dropping-particle":"","parse-names":false,"suffix":""}],"id":"ITEM-1","issued":{"date-parts":[["1942"]]},"number-of-pages":"320","publisher":"© 1942 Geological Society of America","publisher-place":"Washington DC","title":"Electrical Properties of Rocks and Minerals","type":"book"},"uris":["http://www.mendeley.com/documents/?uuid=dc2aa090-3b67-4bc3-a9f0-c251903b3635"]},{"id":"ITEM-2","itemData":{"DOI":"10.1190/1.9781560802631.ch3","ISBN":"9781560802631","abstract":"The aim of geophysical surveys is to obtain information on subsurface geology. While execution of surveys using specific techniques may differ in detail, it will almost invariably consist of three steps: surveying, data processing, and data interpretation. A successful survey will yield more information on the geological target—its existence, location, shape, size, etc. New information is obtained by interpreting geophysical data. The success of a survey depends to a large extent on decisions made before the survey initiation. An exploration geophysicist working for a mining company is often asked the following question: Can we use geophysics in prospecting for this particular commodity? If yes, what techniques should we use and how do we specify survey parameter. Decisions that are usually based on experience often cannot be justified scientifically. The proper approach would be to carry out test surveys to investigate the physical properties of the target and other bodies that might interfere with its response. In recent years, exploration geophysics has progressed beyond target finding to mapping subsurface geology. Analyzing the sequence of geophysical survey steps as shown in Figure 1, the main flow (surveying, processing, interpretation) and the associated areas of research can be identified. To make an intelligent decision on the use of a technique, the geophysicist should have at least a rudimentary knowledge of the physical properties of the target and the surrounding media the response of which might interfere with target identification. Most physical property studies have been done in the laboratory on samples collected in the field. While this approach may be satisfactory for some geophysical methods (gravity, magnetics), it is not for others. Electrical properties of earth materials vary substantially (by several orders of magnitude) depending on whether they are measured in situ or in a laboratory. It is virtually impossible to simulate real conditions in the laboratory. An attempt can be made to recompose the original water content, but microinhomogeneities typical of many geological environments (e.g., rock fractures and their frequency and variation with depth) cannot be duplicated.","author":[{"dropping-particle":"","family":"Palacky","given":"G. J.","non-dropping-particle":"","parse-names":false,"suffix":""}],"container-title":"Geophysics","id":"ITEM-2","issued":{"date-parts":[["1988"]]},"page":"52-129","title":"Resistivity Characteristics of Geologic Targets","type":"article-journal","volume":"3"},"uris":["http://www.mendeley.com/documents/?uuid=8c28b47d-5ab4-4f4b-9355-fe0314aafb47"]}],"mendeley":{"formattedCitation":"(Slichter and Telkes, 1942; Palacky, 1988)","plainTextFormattedCitation":"(Slichter and Telkes, 1942; Palacky, 1988)","previouslyFormattedCitation":"(Slichter and Telkes, 1942; Palacky, 1988)"},"properties":{"noteIndex":0},"schema":"https://github.com/citation-style-language/schema/raw/master/csl-citation.json"}</w:instrText>
      </w:r>
      <w:r w:rsidRPr="0008336B">
        <w:rPr>
          <w:rFonts w:cs="Times New Roman"/>
        </w:rPr>
        <w:fldChar w:fldCharType="separate"/>
      </w:r>
      <w:r w:rsidRPr="0008336B">
        <w:rPr>
          <w:rFonts w:cs="Times New Roman"/>
          <w:noProof/>
        </w:rPr>
        <w:t>(Slichter and Telkes, 1942; Palacky, 1988)</w:t>
      </w:r>
      <w:r w:rsidRPr="0008336B">
        <w:rPr>
          <w:rFonts w:cs="Times New Roman"/>
        </w:rPr>
        <w:fldChar w:fldCharType="end"/>
      </w:r>
      <w:commentRangeEnd w:id="175"/>
      <w:r w:rsidR="001A7F67">
        <w:rPr>
          <w:rStyle w:val="CommentReference"/>
        </w:rPr>
        <w:commentReference w:id="175"/>
      </w:r>
      <w:r w:rsidRPr="0008336B">
        <w:rPr>
          <w:rFonts w:cs="Times New Roman"/>
        </w:rPr>
        <w:t xml:space="preserve"> </w:t>
      </w:r>
      <w:r w:rsidRPr="0008336B">
        <w:rPr>
          <w:rFonts w:eastAsia="TimesNewRomanPSMT" w:cs="Times New Roman"/>
          <w:szCs w:val="24"/>
        </w:rPr>
        <w:t>electrical properties of</w:t>
      </w:r>
      <w:r w:rsidRPr="0008336B">
        <w:rPr>
          <w:rFonts w:cs="Times New Roman"/>
        </w:rPr>
        <w:t xml:space="preserve"> rocks and minerals classification. In addition, the database includes the rocks and minerals catalog of </w:t>
      </w:r>
      <w:r w:rsidRPr="0008336B">
        <w:rPr>
          <w:rFonts w:eastAsia="TimesNewRomanPSMT" w:cs="Times New Roman"/>
          <w:szCs w:val="24"/>
        </w:rPr>
        <w:t xml:space="preserve">the </w:t>
      </w:r>
      <w:r w:rsidRPr="0008336B">
        <w:rPr>
          <w:rFonts w:cs="Times New Roman"/>
        </w:rPr>
        <w:t>Digital Cartographic Standard for Geological Map Symbolization of Federal Geographic Data Committee (FGDC)</w:t>
      </w:r>
      <w:r w:rsidRPr="0008336B">
        <w:rPr>
          <w:rStyle w:val="FootnoteReference"/>
          <w:rFonts w:cs="Times New Roman"/>
        </w:rPr>
        <w:footnoteReference w:id="1"/>
      </w:r>
      <w:r w:rsidRPr="0008336B">
        <w:rPr>
          <w:rFonts w:cs="Times New Roman"/>
        </w:rPr>
        <w:t xml:space="preserve"> of the United States Geological Survey (USGS). </w:t>
      </w:r>
      <w:commentRangeStart w:id="176"/>
      <w:r w:rsidRPr="0008336B">
        <w:rPr>
          <w:rFonts w:cs="Times New Roman"/>
        </w:rPr>
        <w:t>The database can easily be created using the aforementioned references.</w:t>
      </w:r>
      <w:commentRangeEnd w:id="176"/>
      <w:r w:rsidR="00C0728A">
        <w:rPr>
          <w:rStyle w:val="CommentReference"/>
        </w:rPr>
        <w:commentReference w:id="176"/>
      </w:r>
    </w:p>
    <w:p w14:paraId="58B4D42B" w14:textId="77777777" w:rsidR="00A30D28" w:rsidRPr="0008336B" w:rsidRDefault="00A30D28" w:rsidP="00A30D28">
      <w:pPr>
        <w:pStyle w:val="Heading2"/>
      </w:pPr>
      <w:r w:rsidRPr="0008336B">
        <w:t xml:space="preserve">Data processing </w:t>
      </w:r>
    </w:p>
    <w:p w14:paraId="2C3C60D8" w14:textId="77777777" w:rsidR="00A30D28" w:rsidRPr="0008336B" w:rsidRDefault="00A30D28" w:rsidP="00A30D28"/>
    <w:p w14:paraId="235C158A" w14:textId="2B22F2DD" w:rsidR="00A30D28" w:rsidRPr="0008336B" w:rsidRDefault="00A30D28" w:rsidP="00A30D28">
      <w:pPr>
        <w:autoSpaceDE w:val="0"/>
        <w:autoSpaceDN w:val="0"/>
        <w:adjustRightInd w:val="0"/>
        <w:spacing w:after="0" w:line="480" w:lineRule="auto"/>
        <w:ind w:firstLine="360"/>
        <w:jc w:val="both"/>
        <w:rPr>
          <w:rFonts w:cs="Times New Roman"/>
          <w:szCs w:val="24"/>
        </w:rPr>
      </w:pPr>
      <w:r w:rsidRPr="0008336B">
        <w:rPr>
          <w:rFonts w:cs="Times New Roman"/>
          <w:szCs w:val="24"/>
        </w:rPr>
        <w:t xml:space="preserve">Data collected from </w:t>
      </w:r>
      <w:bookmarkStart w:id="177" w:name="_Hlk79247438"/>
      <w:r w:rsidRPr="0008336B">
        <w:rPr>
          <w:rFonts w:cs="Times New Roman"/>
          <w:szCs w:val="24"/>
        </w:rPr>
        <w:t>GDP</w:t>
      </w:r>
      <w:r w:rsidRPr="0008336B">
        <w:rPr>
          <w:rFonts w:eastAsia="TimesNewRomanPSMT" w:cs="Times New Roman"/>
          <w:szCs w:val="24"/>
        </w:rPr>
        <w:t xml:space="preserve">-32 II multifunction receiver </w:t>
      </w:r>
      <w:bookmarkEnd w:id="177"/>
      <w:r w:rsidRPr="0008336B">
        <w:rPr>
          <w:rFonts w:eastAsia="TimesNewRomanPSMT" w:cs="Times New Roman"/>
          <w:szCs w:val="24"/>
        </w:rPr>
        <w:t>are in raw *.</w:t>
      </w:r>
      <w:r w:rsidRPr="0008336B">
        <w:rPr>
          <w:rFonts w:eastAsia="TimesNewRomanPSMT" w:cs="Times New Roman"/>
          <w:i/>
          <w:szCs w:val="24"/>
        </w:rPr>
        <w:t>avg</w:t>
      </w:r>
      <w:r w:rsidRPr="0008336B">
        <w:rPr>
          <w:rFonts w:eastAsia="TimesNewRomanPSMT" w:cs="Times New Roman"/>
          <w:szCs w:val="24"/>
        </w:rPr>
        <w:t xml:space="preserve"> format and composed of the station number, frequency, apparent resistivity, impedance phase, </w:t>
      </w:r>
      <w:ins w:id="178" w:author="asus" w:date="2021-08-26T16:11:00Z">
        <w:r w:rsidR="00C0728A">
          <w:rPr>
            <w:rFonts w:eastAsia="TimesNewRomanPSMT" w:cs="Times New Roman"/>
            <w:szCs w:val="24"/>
          </w:rPr>
          <w:t xml:space="preserve">and </w:t>
        </w:r>
      </w:ins>
      <w:r w:rsidRPr="0008336B">
        <w:rPr>
          <w:rFonts w:eastAsia="TimesNewRomanPSMT" w:cs="Times New Roman"/>
          <w:szCs w:val="24"/>
        </w:rPr>
        <w:t>error propagations. The raw *.</w:t>
      </w:r>
      <w:r w:rsidRPr="0008336B">
        <w:rPr>
          <w:rFonts w:eastAsia="TimesNewRomanPSMT" w:cs="Times New Roman"/>
          <w:i/>
          <w:szCs w:val="24"/>
        </w:rPr>
        <w:t>avg</w:t>
      </w:r>
      <w:r w:rsidRPr="0008336B">
        <w:rPr>
          <w:rFonts w:eastAsia="TimesNewRomanPSMT" w:cs="Times New Roman"/>
          <w:szCs w:val="24"/>
        </w:rPr>
        <w:t xml:space="preserve"> data were pre-processed and systematically converted into Electrical Data Interchange (EDI, *</w:t>
      </w:r>
      <w:r w:rsidRPr="0008336B">
        <w:rPr>
          <w:rFonts w:eastAsia="TimesNewRomanPSMT" w:cs="Times New Roman"/>
          <w:i/>
          <w:szCs w:val="24"/>
        </w:rPr>
        <w:t>.edi)</w:t>
      </w:r>
      <w:r w:rsidRPr="0008336B">
        <w:rPr>
          <w:rFonts w:eastAsia="TimesNewRomanPSMT" w:cs="Times New Roman"/>
          <w:szCs w:val="24"/>
        </w:rPr>
        <w:t xml:space="preserve"> files by recomputing </w:t>
      </w:r>
      <w:r w:rsidRPr="0008336B">
        <w:rPr>
          <w:rFonts w:cs="Times New Roman"/>
          <w:szCs w:val="24"/>
        </w:rPr>
        <w:t xml:space="preserve">the deviation errors and scaled into the </w:t>
      </w:r>
      <w:ins w:id="179" w:author="asus" w:date="2021-08-26T16:12:00Z">
        <w:r w:rsidR="00C0728A" w:rsidRPr="0008336B">
          <w:rPr>
            <w:rFonts w:cs="Times New Roman"/>
            <w:szCs w:val="24"/>
          </w:rPr>
          <w:t xml:space="preserve">appropriate </w:t>
        </w:r>
      </w:ins>
      <w:r w:rsidRPr="0008336B">
        <w:rPr>
          <w:rFonts w:cs="Times New Roman"/>
          <w:szCs w:val="24"/>
        </w:rPr>
        <w:t xml:space="preserve">conventional </w:t>
      </w:r>
      <w:del w:id="180" w:author="asus" w:date="2021-08-26T16:12:00Z">
        <w:r w:rsidRPr="0008336B" w:rsidDel="00C0728A">
          <w:rPr>
            <w:rFonts w:cs="Times New Roman"/>
            <w:szCs w:val="24"/>
          </w:rPr>
          <w:delText xml:space="preserve">appropriate </w:delText>
        </w:r>
      </w:del>
      <w:r w:rsidRPr="0008336B">
        <w:rPr>
          <w:rFonts w:cs="Times New Roman"/>
          <w:szCs w:val="24"/>
        </w:rPr>
        <w:t xml:space="preserve">units (SI). After scaling, new EDI data represent field strength amplitudes and can then be saved for processing.  </w:t>
      </w:r>
    </w:p>
    <w:p w14:paraId="1EB30529" w14:textId="14B09133" w:rsidR="00A30D28" w:rsidRPr="0008336B" w:rsidRDefault="00A30D28" w:rsidP="00A30D28">
      <w:pPr>
        <w:autoSpaceDE w:val="0"/>
        <w:autoSpaceDN w:val="0"/>
        <w:adjustRightInd w:val="0"/>
        <w:spacing w:after="0" w:line="480" w:lineRule="auto"/>
        <w:ind w:firstLine="360"/>
        <w:jc w:val="both"/>
        <w:rPr>
          <w:rFonts w:cs="Times New Roman"/>
          <w:color w:val="000000"/>
          <w:szCs w:val="24"/>
        </w:rPr>
      </w:pPr>
      <w:r w:rsidRPr="0008336B">
        <w:rPr>
          <w:rFonts w:cs="Times New Roman"/>
          <w:szCs w:val="24"/>
        </w:rPr>
        <w:t xml:space="preserve">The processing step </w:t>
      </w:r>
      <w:r w:rsidRPr="0008336B">
        <w:rPr>
          <w:rFonts w:eastAsia="TimesNewRomanPSMT" w:cs="Times New Roman"/>
          <w:szCs w:val="24"/>
        </w:rPr>
        <w:t xml:space="preserve">started with denoising and filtering due to </w:t>
      </w:r>
      <w:r w:rsidRPr="0008336B">
        <w:rPr>
          <w:rFonts w:cs="Times New Roman"/>
          <w:szCs w:val="24"/>
        </w:rPr>
        <w:t>the interference of ambient noise</w:t>
      </w:r>
      <w:r w:rsidRPr="0008336B">
        <w:rPr>
          <w:rFonts w:eastAsia="TimesNewRomanPSMT" w:cs="Times New Roman"/>
          <w:szCs w:val="24"/>
        </w:rPr>
        <w:t xml:space="preserve"> to </w:t>
      </w:r>
      <w:r w:rsidRPr="0008336B">
        <w:rPr>
          <w:rFonts w:cs="Times New Roman"/>
          <w:szCs w:val="24"/>
        </w:rPr>
        <w:t xml:space="preserve">improve the signal-to-noise ratio. CSAMT surveys were affected by the static shift effect which emanates from </w:t>
      </w:r>
      <w:r w:rsidRPr="0008336B">
        <w:rPr>
          <w:rFonts w:cs="Times New Roman"/>
          <w:color w:val="000000"/>
          <w:szCs w:val="24"/>
        </w:rPr>
        <w:t xml:space="preserve">near-surface conductive inhomogeneities thereby causing electric field distortions over a wide time window </w:t>
      </w:r>
      <w:bookmarkStart w:id="181" w:name="_Hlk73558014"/>
      <w:r w:rsidRPr="0008336B">
        <w:rPr>
          <w:rFonts w:cs="Times New Roman"/>
          <w:color w:val="000000"/>
          <w:szCs w:val="24"/>
        </w:rPr>
        <w:t xml:space="preserve"> </w:t>
      </w:r>
      <w:r w:rsidRPr="0008336B">
        <w:rPr>
          <w:rFonts w:cs="Times New Roman"/>
          <w:color w:val="000000"/>
          <w:szCs w:val="24"/>
        </w:rPr>
        <w:fldChar w:fldCharType="begin" w:fldLock="1"/>
      </w:r>
      <w:r w:rsidRPr="0008336B">
        <w:rPr>
          <w:rFonts w:cs="Times New Roman"/>
          <w:color w:val="000000"/>
          <w:szCs w:val="24"/>
        </w:rPr>
        <w:instrText>ADDIN CSL_CITATION {"citationItems":[{"id":"ITEM-1","itemData":{"author":[{"dropping-particle":"","family":"Berdichevskiy","given":"M.N","non-dropping-particle":"","parse-names":false,"suffix":""},{"dropping-particle":"","family":"Dimitriev","given":"V.I.","non-dropping-particle":"","parse-names":false,"suffix":""}],"container-title":"Acta Geodaetica, Geophysica et Montanistica Hungarica","id":"ITEM-1","issued":{"date-parts":[["1976"]]},"page":"447-483","title":"Distortion of magnetic and electrical fields by near-surface lateral inhomogeneities","type":"article-journal","volume":"11"},"uris":["http://www.mendeley.com/documents/?uuid=049b939c-57d1-4d12-8b21-099d86e07543"]},{"id":"ITEM-2","itemData":{"author":[{"dropping-particle":"","family":"Kaufman","given":"A A","non-dropping-particle":"","parse-names":false,"suffix":""}],"container-title":"Geoexploration","id":"ITEM-2","issued":{"date-parts":[["1988"]]},"page":"145-161","title":"Reduction of the Geological Noise in Magnetotelluric Soundings","type":"article-journal","volume":"25"},"uris":["http://www.mendeley.com/documents/?uuid=3caf2af6-54ee-4ca2-b496-cbd13301c731"]},{"id":"ITEM-3","itemData":{"DOI":"10 .1007/BF01901659","author":[{"dropping-particle":"","family":"Jiracek","given":"George R","non-dropping-particle":"","parse-names":false,"suffix":""}],"container-title":"Surveys in Geophysics","id":"ITEM-3","issue":"1970","issued":{"date-parts":[["1990"]]},"page":"163-203","title":"Near-surface and topographic distortions in electromagnetic induction","type":"article-journal","volume":"11"},"uris":["http://www.mendeley.com/documents/?uuid=9a985e83-bd9f-47f9-85c0-a5ae54bdb9d5"]}],"mendeley":{"formattedCitation":"(Berdichevskiy and Dimitriev, 1976; Kaufman, 1988; Jiracek, 1990)","manualFormatting":"(e.g. Berdichevskiy and Dimitriev, 1976; Kaufman, 1988; Jiracek, 1990)","plainTextFormattedCitation":"(Berdichevskiy and Dimitriev, 1976; Kaufman, 1988; Jiracek, 1990)","previouslyFormattedCitation":"(Berdichevskiy and Dimitriev, 1976; Kaufman, 1988; Jiracek, 1990)"},"properties":{"noteIndex":0},"schema":"https://github.com/citation-style-language/schema/raw/master/csl-citation.json"}</w:instrText>
      </w:r>
      <w:r w:rsidRPr="0008336B">
        <w:rPr>
          <w:rFonts w:cs="Times New Roman"/>
          <w:color w:val="000000"/>
          <w:szCs w:val="24"/>
        </w:rPr>
        <w:fldChar w:fldCharType="separate"/>
      </w:r>
      <w:r w:rsidRPr="0008336B">
        <w:rPr>
          <w:rFonts w:cs="Times New Roman"/>
          <w:noProof/>
          <w:color w:val="000000"/>
          <w:szCs w:val="24"/>
        </w:rPr>
        <w:t>(e.g. Berdichevskiy and Dimitriev, 1976; Kaufman, 1988; Jiracek, 1990)</w:t>
      </w:r>
      <w:r w:rsidRPr="0008336B">
        <w:rPr>
          <w:rFonts w:cs="Times New Roman"/>
          <w:color w:val="000000"/>
          <w:szCs w:val="24"/>
        </w:rPr>
        <w:fldChar w:fldCharType="end"/>
      </w:r>
      <w:bookmarkEnd w:id="181"/>
      <w:r w:rsidRPr="0008336B">
        <w:rPr>
          <w:rFonts w:cs="Times New Roman"/>
          <w:color w:val="000000"/>
          <w:szCs w:val="24"/>
        </w:rPr>
        <w:t xml:space="preserve">. </w:t>
      </w:r>
      <w:del w:id="182" w:author="asus" w:date="2021-08-26T16:18:00Z">
        <w:r w:rsidRPr="0008336B" w:rsidDel="00C0728A">
          <w:rPr>
            <w:rFonts w:cs="Times New Roman"/>
            <w:szCs w:val="24"/>
          </w:rPr>
          <w:delText>Besides s</w:delText>
        </w:r>
      </w:del>
      <w:ins w:id="183" w:author="asus" w:date="2021-08-26T16:18:00Z">
        <w:r w:rsidR="00C0728A">
          <w:rPr>
            <w:rFonts w:cs="Times New Roman"/>
            <w:szCs w:val="24"/>
          </w:rPr>
          <w:t>S</w:t>
        </w:r>
      </w:ins>
      <w:r w:rsidRPr="0008336B">
        <w:rPr>
          <w:rFonts w:cs="Times New Roman"/>
          <w:szCs w:val="24"/>
        </w:rPr>
        <w:t xml:space="preserve">everal </w:t>
      </w:r>
      <w:r w:rsidRPr="0008336B">
        <w:rPr>
          <w:rFonts w:cs="Times New Roman"/>
          <w:color w:val="000000"/>
          <w:szCs w:val="24"/>
        </w:rPr>
        <w:t xml:space="preserve">methods </w:t>
      </w:r>
      <w:ins w:id="184" w:author="asus" w:date="2021-08-26T16:18:00Z">
        <w:r w:rsidR="00C0728A">
          <w:rPr>
            <w:rFonts w:cs="Times New Roman"/>
            <w:color w:val="000000"/>
            <w:szCs w:val="24"/>
          </w:rPr>
          <w:t xml:space="preserve">have been </w:t>
        </w:r>
      </w:ins>
      <w:r w:rsidRPr="0008336B">
        <w:rPr>
          <w:rFonts w:cs="Times New Roman"/>
          <w:color w:val="000000"/>
          <w:szCs w:val="24"/>
        </w:rPr>
        <w:t xml:space="preserve">developed by many researchers </w:t>
      </w:r>
      <w:del w:id="185" w:author="asus" w:date="2021-08-26T16:19:00Z">
        <w:r w:rsidRPr="0008336B" w:rsidDel="00C0728A">
          <w:rPr>
            <w:rFonts w:cs="Times New Roman"/>
            <w:color w:val="000000"/>
            <w:szCs w:val="24"/>
          </w:rPr>
          <w:delText>for correcting this</w:delText>
        </w:r>
      </w:del>
      <w:ins w:id="186" w:author="asus" w:date="2021-08-26T16:19:00Z">
        <w:r w:rsidR="00C0728A">
          <w:rPr>
            <w:rFonts w:cs="Times New Roman"/>
            <w:color w:val="000000"/>
            <w:szCs w:val="24"/>
          </w:rPr>
          <w:t>to correct the static shift</w:t>
        </w:r>
      </w:ins>
      <w:r w:rsidRPr="0008336B">
        <w:rPr>
          <w:rFonts w:cs="Times New Roman"/>
          <w:color w:val="000000"/>
          <w:szCs w:val="24"/>
        </w:rPr>
        <w:t xml:space="preserve"> effect </w:t>
      </w:r>
      <w:r w:rsidRPr="0008336B">
        <w:rPr>
          <w:rFonts w:cs="Times New Roman"/>
          <w:color w:val="000000"/>
          <w:szCs w:val="24"/>
        </w:rPr>
        <w:fldChar w:fldCharType="begin" w:fldLock="1"/>
      </w:r>
      <w:r w:rsidRPr="0008336B">
        <w:rPr>
          <w:rFonts w:cs="Times New Roman"/>
          <w:color w:val="000000"/>
          <w:szCs w:val="24"/>
        </w:rPr>
        <w:instrText>ADDIN CSL_CITATION {"citationItems":[{"id":"ITEM-1","itemData":{"abstract":"Magnetotelluric (MT) data are inverted for smooth 2-D models using an extension of the existing I-D algorithm, Occam's inversion. Since an MT data set consists of a finite number of imprecise data, an infinity of solutions to the inverse problem exists. Fitting field or synthetic electromagnetic data as closely as possible results in theoretical models with a maximum amount of roughness, or structure. How- ever, by relaxing the misfit criterion only a small amount, models which are maximally smooth may be generated. Smooth models are less likely to result in overinterpretation of the data and reflect the true resolving power of the MT method. The models are composed of a large number of rectangular prisms, each having a constant conductivity. A priori informa- tion, in the form of boundary locations only or both boundary locations and conductivity, may be in- cluded, providing a powerful tool for improving the resolving power of the data. Joint inversion ofTE and TM synthetic data generated from known models allows comparison of smooth models with the true structure. In most cases, smoothed versions of the true structure may be recovered in 12-16 iterations. However, resistive features with a size comparable to depth of burial are poorly resolved. Real MT data present problems of non-Gaussian data errors, the breakdown of the two-dimensionality assumption and the large number of data in broadband soundings; nevertheless, real data can be inverted using the algorithm.","author":[{"dropping-particle":"","family":"DeGroot-Hedlin","given":"C","non-dropping-particle":"","parse-names":false,"suffix":""},{"dropping-particle":"","family":"Constable","given":"S.","non-dropping-particle":"","parse-names":false,"suffix":""}],"container-title":"Geophysics","id":"ITEM-1","issue":"12","issued":{"date-parts":[["1990"]]},"page":"1613-1624","title":"Occam's inversion to generate smooth, two-dimensional models from magnetotelluric data","type":"article-journal","volume":"55"},"uris":["http://www.mendeley.com/documents/?uuid=27d2054f-e814-41e8-b8ed-b238c405458e"]},{"id":"ITEM-2","itemData":{"DOI":"10.1007/BF01903482","author":[{"dropping-particle":"","family":"Singer","given":"B. SH","non-dropping-particle":"","parse-names":false,"suffix":""}],"container-title":"Surveys in Geophysics","id":"ITEM-2","issued":{"date-parts":[["1992"]]},"page":"309-340","title":"Correction for distortion of magnetotelluric fields: Limits of validity of the static approach","type":"article-journal","volume":"13"},"uris":["http://www.mendeley.com/documents/?uuid=62b45d77-b988-4612-90a2-3bc0a667853e"]},{"id":"ITEM-3","itemData":{"DOI":"10.1190/1.2400625","author":[{"dropping-particle":"","family":"Torres-verdìn","given":"Carlos","non-dropping-particle":"","parse-names":false,"suffix":""},{"dropping-particle":"","family":"Bostick","given":"Francis X","non-dropping-particle":"","parse-names":false,"suffix":""}],"container-title":"Geophysics","id":"ITEM-3","issue":"4","issued":{"date-parts":[["1992"]]},"page":"25-34","title":"Principles of spatial surface electric field filtering in magnetotellurics : Electromagnetic array profiling ( EMAP )","type":"article-journal","volume":"57"},"uris":["http://www.mendeley.com/documents/?uuid=8649b5e3-b48e-43fc-bcbc-6653b06d170c"]},{"id":"ITEM-4","itemData":{"DOI":"10.1029/93JB03368","author":[{"dropping-particle":"","family":"Chave","given":"Alan D","non-dropping-particle":"","parse-names":false,"suffix":""},{"dropping-particle":"","family":"Smith","given":"J Torquil","non-dropping-particle":"","parse-names":false,"suffix":""}],"container-title":"Journal of Geophysical Research","id":"ITEM-4","issued":{"date-parts":[["1994"]]},"page":"4669-4682","title":"On electric and magnetic galvanic distortion tensor decompositions","type":"article-journal","volume":"99"},"uris":["http://www.mendeley.com/documents/?uuid=dbf77c43-dec6-4a70-a1ec-809e18691f3d"]},{"id":"ITEM-5","itemData":{"DOI":"10.1190/1.2400625","author":[{"dropping-particle":"","family":"Tournerie","given":"Benoit","non-dropping-particle":"","parse-names":false,"suffix":""},{"dropping-particle":"","family":"Chouteau","given":"Michel","non-dropping-particle":"","parse-names":false,"suffix":""},{"dropping-particle":"","family":"Marcotte","given":"Denis","non-dropping-particle":"","parse-names":false,"suffix":""}],"container-title":"Geophysics","id":"ITEM-5","issue":"1","issued":{"date-parts":[["2007"]]},"page":"25-34","title":"Magnetotelluric static shift : Estimation and removal using the cokriging method Magnetotelluric static shift : Estimation and removal using the cokriging method","type":"article-journal","volume":"72"},"uris":["http://www.mendeley.com/documents/?uuid=6d1f04c3-4ab5-4aad-b5c2-fad193f47fdb"]},{"id":"ITEM-6","itemData":{"DOI":"10.1016/j.jappgeo.2017.03.003","ISSN":"09269851","abstract":"Controlled source audio-frequency magnetotelluric (CSAMT) method has several advantages over magnetotelluric (MT) method, which includes the recording of lower noise signal and higher resolution data. However, CSAMT field data can still be distorted by the effect of near surface inhomogeneous body. It may be confused with static effect just like in MT, if three-dimensional subsurface geological body is buried under the receiver. Traditionally, the method used in static correction is adopted similar to that used in MT method for many years. In comparison, MT are the natural electric and magnetic fields in the frequency range of 0.0001 Hz to 500 Hz, while CSAMT fields are applied at frequencies ranging from 0.1 to 10 kHz. Hence, in this paper, the non-static effect of near-surface inhomogeneity in CSAMT was simulated through theoretical modeling and we summarized its characteristics. If the skin depth is much larger than the size of the near-surface inhomogeneous body that is close to the measurement point, the anomalous body causes a static effect which is represented by vertical shift in apparent resistivity curves for all frequencies from their expected values, but when the skin depth is much smaller than the size of the near-surface inhomogeneous body in the vicinity of the measurement point, the apparent resistivity curve at high frequencies remains unchanged, while at lower frequencies shift in value is observed. The near-surface effect may be confused with static effect in data processing; however, it cannot be corrected using previous static correction methods, but by using the two-dimensional inversion method. Hence, for such CSAMT data, both effective processing technique and inversion process is of great significance.","author":[{"dropping-particle":"","family":"Lei","given":"Da","non-dropping-particle":"","parse-names":false,"suffix":""},{"dropping-particle":"","family":"Fayemi","given":"Busayo","non-dropping-particle":"","parse-names":false,"suffix":""},{"dropping-particle":"","family":"Yang","given":"Liangyong","non-dropping-particle":"","parse-names":false,"suffix":""},{"dropping-particle":"","family":"Meng","given":"Xiaohong","non-dropping-particle":"","parse-names":false,"suffix":""}],"container-title":"Journal of Applied Geophysics","id":"ITEM-6","issued":{"date-parts":[["2017"]]},"page":"306-315","publisher":"Elsevier B.V.","title":"The non-static effect of near-surface inhomogeneity on CSAMT data","type":"article-journal","volume":"139"},"uris":["http://www.mendeley.com/documents/?uuid=6bdebf87-7823-457e-ae56-10e65d07fbfa"]}],"mendeley":{"formattedCitation":"(DeGroot-Hedlin and Constable, 1990; Singer, 1992; Torres-verdìn and Bostick, 1992; Chave and Smith, 1994; Tournerie et al., 2007; Lei et al., 2017)","manualFormatting":"( e.g., DeGroot-Hedlin and Constable, 1990; Singer, 1992; Torres-verdìn and Bostick, 1992; Chave and Smith, 1994; Tournerie et al., 2007; Lei et al., 2017)","plainTextFormattedCitation":"(DeGroot-Hedlin and Constable, 1990; Singer, 1992; Torres-verdìn and Bostick, 1992; Chave and Smith, 1994; Tournerie et al., 2007; Lei et al., 2017)","previouslyFormattedCitation":"(DeGroot-Hedlin and Constable, 1990; Singer, 1992; Torres-verdìn and Bostick, 1992; Chave and Smith, 1994; Tournerie et al., 2007; Lei et al., 2017)"},"properties":{"noteIndex":0},"schema":"https://github.com/citation-style-language/schema/raw/master/csl-citation.json"}</w:instrText>
      </w:r>
      <w:r w:rsidRPr="0008336B">
        <w:rPr>
          <w:rFonts w:cs="Times New Roman"/>
          <w:color w:val="000000"/>
          <w:szCs w:val="24"/>
        </w:rPr>
        <w:fldChar w:fldCharType="separate"/>
      </w:r>
      <w:r w:rsidRPr="0008336B">
        <w:rPr>
          <w:rFonts w:cs="Times New Roman"/>
          <w:noProof/>
          <w:color w:val="000000"/>
          <w:szCs w:val="24"/>
        </w:rPr>
        <w:t xml:space="preserve">( e.g., </w:t>
      </w:r>
      <w:bookmarkStart w:id="187" w:name="_Hlk73558296"/>
      <w:r w:rsidRPr="0008336B">
        <w:rPr>
          <w:rFonts w:cs="Times New Roman"/>
          <w:noProof/>
          <w:color w:val="000000"/>
          <w:szCs w:val="24"/>
        </w:rPr>
        <w:lastRenderedPageBreak/>
        <w:t>DeGroot-Hedlin and Constable, 1990</w:t>
      </w:r>
      <w:bookmarkEnd w:id="187"/>
      <w:r w:rsidRPr="0008336B">
        <w:rPr>
          <w:rFonts w:cs="Times New Roman"/>
          <w:noProof/>
          <w:color w:val="000000"/>
          <w:szCs w:val="24"/>
        </w:rPr>
        <w:t xml:space="preserve">; Singer, 1992; </w:t>
      </w:r>
      <w:bookmarkStart w:id="188" w:name="_Hlk73558176"/>
      <w:r w:rsidRPr="0008336B">
        <w:rPr>
          <w:rFonts w:cs="Times New Roman"/>
          <w:noProof/>
          <w:color w:val="000000"/>
          <w:szCs w:val="24"/>
        </w:rPr>
        <w:t>Torres-verdìn</w:t>
      </w:r>
      <w:bookmarkEnd w:id="188"/>
      <w:r w:rsidRPr="0008336B">
        <w:rPr>
          <w:rFonts w:cs="Times New Roman"/>
          <w:noProof/>
          <w:color w:val="000000"/>
          <w:szCs w:val="24"/>
        </w:rPr>
        <w:t xml:space="preserve"> and Bostick, 1992; Chave and Smith, 1994; Tournerie et al., 2007; Lei et al., 2017)</w:t>
      </w:r>
      <w:r w:rsidRPr="0008336B">
        <w:rPr>
          <w:rFonts w:cs="Times New Roman"/>
          <w:color w:val="000000"/>
          <w:szCs w:val="24"/>
        </w:rPr>
        <w:fldChar w:fldCharType="end"/>
      </w:r>
      <w:r w:rsidRPr="0008336B">
        <w:rPr>
          <w:rFonts w:cs="Times New Roman"/>
          <w:color w:val="000000"/>
          <w:szCs w:val="24"/>
        </w:rPr>
        <w:t xml:space="preserve">, </w:t>
      </w:r>
      <w:ins w:id="189" w:author="asus" w:date="2021-08-26T16:20:00Z">
        <w:r w:rsidR="00C0728A">
          <w:rPr>
            <w:rFonts w:cs="Times New Roman"/>
            <w:color w:val="000000"/>
            <w:szCs w:val="24"/>
          </w:rPr>
          <w:t xml:space="preserve">however, </w:t>
        </w:r>
      </w:ins>
      <w:r w:rsidRPr="0008336B">
        <w:rPr>
          <w:rFonts w:cs="Times New Roman"/>
          <w:color w:val="000000"/>
          <w:szCs w:val="24"/>
        </w:rPr>
        <w:t xml:space="preserve">the  </w:t>
      </w:r>
      <w:r w:rsidRPr="0008336B">
        <w:rPr>
          <w:rFonts w:cs="Times New Roman"/>
          <w:szCs w:val="24"/>
        </w:rPr>
        <w:t>AMTAVG</w:t>
      </w:r>
      <w:r w:rsidRPr="0008336B">
        <w:rPr>
          <w:rStyle w:val="FootnoteReference"/>
          <w:rFonts w:cs="Times New Roman"/>
          <w:szCs w:val="24"/>
        </w:rPr>
        <w:footnoteReference w:id="2"/>
      </w:r>
      <w:r w:rsidRPr="0008336B">
        <w:rPr>
          <w:rStyle w:val="FootnoteReference"/>
          <w:rFonts w:cs="Times New Roman"/>
          <w:szCs w:val="24"/>
        </w:rPr>
        <w:footnoteReference w:id="3"/>
      </w:r>
      <w:r w:rsidRPr="0008336B">
        <w:rPr>
          <w:rFonts w:cs="Times New Roman"/>
          <w:szCs w:val="24"/>
        </w:rPr>
        <w:t xml:space="preserve"> software </w:t>
      </w:r>
      <w:commentRangeStart w:id="190"/>
      <w:r w:rsidRPr="0008336B">
        <w:rPr>
          <w:rFonts w:eastAsia="TimesNewRomanPSMT" w:cs="Times New Roman"/>
          <w:szCs w:val="24"/>
        </w:rPr>
        <w:t>trick</w:t>
      </w:r>
      <w:commentRangeEnd w:id="190"/>
      <w:r w:rsidR="00C0728A">
        <w:rPr>
          <w:rStyle w:val="CommentReference"/>
        </w:rPr>
        <w:commentReference w:id="190"/>
      </w:r>
      <w:r w:rsidRPr="0008336B">
        <w:rPr>
          <w:rFonts w:cs="Times New Roman"/>
          <w:szCs w:val="24"/>
        </w:rPr>
        <w:t xml:space="preserve"> proposed by </w:t>
      </w:r>
      <w:r w:rsidRPr="0008336B">
        <w:rPr>
          <w:rFonts w:eastAsia="TimesNewRomanPSMT" w:cs="Times New Roman"/>
          <w:szCs w:val="24"/>
        </w:rPr>
        <w:t xml:space="preserve">Zonge International Company </w:t>
      </w:r>
      <w:del w:id="191" w:author="asus" w:date="2021-08-26T16:21:00Z">
        <w:r w:rsidRPr="0008336B" w:rsidDel="00C0728A">
          <w:rPr>
            <w:rFonts w:cs="Times New Roman"/>
            <w:color w:val="000000"/>
            <w:szCs w:val="24"/>
          </w:rPr>
          <w:delText>is combined</w:delText>
        </w:r>
      </w:del>
      <w:ins w:id="192" w:author="asus" w:date="2021-08-26T16:21:00Z">
        <w:r w:rsidR="00C0728A">
          <w:rPr>
            <w:rFonts w:cs="Times New Roman"/>
            <w:color w:val="000000"/>
            <w:szCs w:val="24"/>
          </w:rPr>
          <w:t>in combination</w:t>
        </w:r>
      </w:ins>
      <w:r w:rsidRPr="0008336B">
        <w:rPr>
          <w:rFonts w:cs="Times New Roman"/>
          <w:color w:val="000000"/>
          <w:szCs w:val="24"/>
        </w:rPr>
        <w:t xml:space="preserve"> with the  adaptative moving-average (AMA) filter based on the idea of </w:t>
      </w:r>
      <w:commentRangeStart w:id="193"/>
      <w:commentRangeStart w:id="194"/>
      <w:r w:rsidRPr="0008336B">
        <w:rPr>
          <w:rFonts w:cs="Times New Roman"/>
          <w:color w:val="000000"/>
          <w:szCs w:val="24"/>
        </w:rPr>
        <w:fldChar w:fldCharType="begin" w:fldLock="1"/>
      </w:r>
      <w:r w:rsidRPr="0008336B">
        <w:rPr>
          <w:rFonts w:cs="Times New Roman"/>
          <w:color w:val="000000"/>
          <w:szCs w:val="24"/>
        </w:rPr>
        <w:instrText>ADDIN CSL_CITATION {"citationItems":[{"id":"ITEM-1","itemData":{"DOI":"10.1190/1.2400625","author":[{"dropping-particle":"","family":"Torres-verdìn","given":"Carlos","non-dropping-particle":"","parse-names":false,"suffix":""},{"dropping-particle":"","family":"Bostick","given":"Francis X","non-dropping-particle":"","parse-names":false,"suffix":""}],"container-title":"Geophysics","id":"ITEM-1","issue":"4","issued":{"date-parts":[["1992"]]},"page":"25-34","title":"Principles of spatial surface electric field filtering in magnetotellurics : Electromagnetic array profiling ( EMAP )","type":"article-journal","volume":"57"},"uris":["http://www.mendeley.com/documents/?uuid=8649b5e3-b48e-43fc-bcbc-6653b06d170c"]}],"mendeley":{"formattedCitation":"(Torres-verdìn and Bostick, 1992)","manualFormatting":"Torres-verdìn and Bostick, (1992)","plainTextFormattedCitation":"(Torres-verdìn and Bostick, 1992)","previouslyFormattedCitation":"(Torres-verdìn and Bostick, 1992)"},"properties":{"noteIndex":0},"schema":"https://github.com/citation-style-language/schema/raw/master/csl-citation.json"}</w:instrText>
      </w:r>
      <w:r w:rsidRPr="0008336B">
        <w:rPr>
          <w:rFonts w:cs="Times New Roman"/>
          <w:color w:val="000000"/>
          <w:szCs w:val="24"/>
        </w:rPr>
        <w:fldChar w:fldCharType="separate"/>
      </w:r>
      <w:bookmarkStart w:id="195" w:name="_Hlk73720706"/>
      <w:r w:rsidRPr="0008336B">
        <w:rPr>
          <w:rFonts w:cs="Times New Roman"/>
          <w:noProof/>
          <w:color w:val="000000"/>
          <w:szCs w:val="24"/>
        </w:rPr>
        <w:t>Torres-verdìn and Bostick, (1992)</w:t>
      </w:r>
      <w:bookmarkEnd w:id="195"/>
      <w:r w:rsidRPr="0008336B">
        <w:rPr>
          <w:rFonts w:cs="Times New Roman"/>
          <w:color w:val="000000"/>
          <w:szCs w:val="24"/>
        </w:rPr>
        <w:fldChar w:fldCharType="end"/>
      </w:r>
      <w:r w:rsidRPr="0008336B">
        <w:rPr>
          <w:rFonts w:cs="Times New Roman"/>
          <w:color w:val="000000"/>
          <w:szCs w:val="24"/>
        </w:rPr>
        <w:t xml:space="preserve">  to correct static shift effect </w:t>
      </w:r>
      <w:ins w:id="196" w:author="asus" w:date="2021-08-26T16:21:00Z">
        <w:r w:rsidR="00C0728A">
          <w:rPr>
            <w:rFonts w:cs="Times New Roman"/>
            <w:color w:val="000000"/>
            <w:szCs w:val="24"/>
          </w:rPr>
          <w:t>was</w:t>
        </w:r>
      </w:ins>
      <w:ins w:id="197" w:author="asus" w:date="2021-08-26T16:22:00Z">
        <w:r w:rsidR="00C0728A">
          <w:rPr>
            <w:rFonts w:cs="Times New Roman"/>
            <w:color w:val="000000"/>
            <w:szCs w:val="24"/>
          </w:rPr>
          <w:t xml:space="preserve"> used in this study. </w:t>
        </w:r>
        <w:r w:rsidR="00C0728A" w:rsidRPr="0008336B">
          <w:rPr>
            <w:rFonts w:cs="Times New Roman"/>
            <w:color w:val="000000"/>
            <w:szCs w:val="24"/>
          </w:rPr>
          <w:fldChar w:fldCharType="begin" w:fldLock="1"/>
        </w:r>
        <w:r w:rsidR="00C0728A" w:rsidRPr="0008336B">
          <w:rPr>
            <w:rFonts w:cs="Times New Roman"/>
            <w:color w:val="000000"/>
            <w:szCs w:val="24"/>
          </w:rPr>
          <w:instrText>ADDIN CSL_CITATION {"citationItems":[{"id":"ITEM-1","itemData":{"DOI":"10.1190/1.2400625","author":[{"dropping-particle":"","family":"Torres-verdìn","given":"Carlos","non-dropping-particle":"","parse-names":false,"suffix":""},{"dropping-particle":"","family":"Bostick","given":"Francis X","non-dropping-particle":"","parse-names":false,"suffix":""}],"container-title":"Geophysics","id":"ITEM-1","issue":"4","issued":{"date-parts":[["1992"]]},"page":"25-34","title":"Principles of spatial surface electric field filtering in magnetotellurics : Electromagnetic array profiling ( EMAP )","type":"article-journal","volume":"57"},"uris":["http://www.mendeley.com/documents/?uuid=8649b5e3-b48e-43fc-bcbc-6653b06d170c"]}],"mendeley":{"formattedCitation":"(Torres-verdìn and Bostick, 1992)","manualFormatting":"Torres-verdìn and Bostick, (1992)","plainTextFormattedCitation":"(Torres-verdìn and Bostick, 1992)","previouslyFormattedCitation":"(Torres-verdìn and Bostick, 1992)"},"properties":{"noteIndex":0},"schema":"https://github.com/citation-style-language/schema/raw/master/csl-citation.json"}</w:instrText>
        </w:r>
        <w:r w:rsidR="00C0728A" w:rsidRPr="0008336B">
          <w:rPr>
            <w:rFonts w:cs="Times New Roman"/>
            <w:color w:val="000000"/>
            <w:szCs w:val="24"/>
          </w:rPr>
          <w:fldChar w:fldCharType="separate"/>
        </w:r>
        <w:r w:rsidR="00C0728A" w:rsidRPr="0008336B">
          <w:rPr>
            <w:rFonts w:cs="Times New Roman"/>
            <w:noProof/>
            <w:color w:val="000000"/>
            <w:szCs w:val="24"/>
          </w:rPr>
          <w:t>Torres-verdìn and Bostick, (1992)</w:t>
        </w:r>
        <w:r w:rsidR="00C0728A" w:rsidRPr="0008336B">
          <w:rPr>
            <w:rFonts w:cs="Times New Roman"/>
            <w:color w:val="000000"/>
            <w:szCs w:val="24"/>
          </w:rPr>
          <w:fldChar w:fldCharType="end"/>
        </w:r>
        <w:r w:rsidR="00C0728A">
          <w:rPr>
            <w:rFonts w:cs="Times New Roman"/>
            <w:color w:val="000000"/>
            <w:szCs w:val="24"/>
          </w:rPr>
          <w:t xml:space="preserve"> </w:t>
        </w:r>
      </w:ins>
      <w:ins w:id="198" w:author="asus" w:date="2021-08-26T16:23:00Z">
        <w:r w:rsidR="00C0728A" w:rsidRPr="0008336B">
          <w:rPr>
            <w:rFonts w:cs="Times New Roman"/>
            <w:color w:val="000000"/>
            <w:szCs w:val="24"/>
          </w:rPr>
          <w:t>defined</w:t>
        </w:r>
        <w:r w:rsidR="00C0728A">
          <w:rPr>
            <w:rFonts w:cs="Times New Roman"/>
            <w:color w:val="000000"/>
            <w:szCs w:val="24"/>
          </w:rPr>
          <w:t xml:space="preserve"> </w:t>
        </w:r>
      </w:ins>
      <w:ins w:id="199" w:author="asus" w:date="2021-08-26T16:22:00Z">
        <w:r w:rsidR="00C0728A">
          <w:rPr>
            <w:rFonts w:cs="Times New Roman"/>
            <w:color w:val="000000"/>
            <w:szCs w:val="24"/>
          </w:rPr>
          <w:t>the st</w:t>
        </w:r>
      </w:ins>
      <w:ins w:id="200" w:author="asus" w:date="2021-08-26T16:23:00Z">
        <w:r w:rsidR="00C0728A">
          <w:rPr>
            <w:rFonts w:cs="Times New Roman"/>
            <w:color w:val="000000"/>
            <w:szCs w:val="24"/>
          </w:rPr>
          <w:t xml:space="preserve">atic shift effect </w:t>
        </w:r>
      </w:ins>
      <w:del w:id="201" w:author="asus" w:date="2021-08-26T16:23:00Z">
        <w:r w:rsidRPr="0008336B" w:rsidDel="00C0728A">
          <w:rPr>
            <w:rFonts w:cs="Times New Roman"/>
            <w:color w:val="000000"/>
            <w:szCs w:val="24"/>
          </w:rPr>
          <w:delText xml:space="preserve">defined </w:delText>
        </w:r>
      </w:del>
      <w:r w:rsidRPr="0008336B">
        <w:rPr>
          <w:rFonts w:cs="Times New Roman"/>
          <w:color w:val="000000"/>
          <w:szCs w:val="24"/>
        </w:rPr>
        <w:t>as:</w:t>
      </w:r>
      <w:commentRangeEnd w:id="193"/>
      <w:r w:rsidR="003D0B7A">
        <w:rPr>
          <w:rStyle w:val="CommentReference"/>
        </w:rPr>
        <w:commentReference w:id="193"/>
      </w:r>
      <w:commentRangeEnd w:id="194"/>
      <w:r w:rsidR="003D0B7A">
        <w:rPr>
          <w:rStyle w:val="CommentReference"/>
        </w:rPr>
        <w:commentReference w:id="194"/>
      </w:r>
    </w:p>
    <w:p w14:paraId="54D9A7F2" w14:textId="77777777" w:rsidR="00A30D28" w:rsidRPr="0008336B" w:rsidRDefault="00A30D28" w:rsidP="00A30D28">
      <w:pPr>
        <w:autoSpaceDE w:val="0"/>
        <w:autoSpaceDN w:val="0"/>
        <w:adjustRightInd w:val="0"/>
        <w:spacing w:after="0" w:line="480" w:lineRule="auto"/>
        <w:jc w:val="both"/>
        <w:rPr>
          <w:rFonts w:cs="Times New Roman"/>
          <w:szCs w:val="24"/>
        </w:rPr>
      </w:pPr>
      <m:oMathPara>
        <m:oMath>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W</m:t>
                      </m:r>
                    </m:den>
                  </m:f>
                  <m:d>
                    <m:dPr>
                      <m:ctrlPr>
                        <w:rPr>
                          <w:rFonts w:ascii="Cambria Math" w:hAnsi="Cambria Math" w:cs="Times New Roman"/>
                          <w:i/>
                          <w:szCs w:val="24"/>
                        </w:rPr>
                      </m:ctrlPr>
                    </m:dPr>
                    <m:e>
                      <m:r>
                        <w:rPr>
                          <w:rFonts w:ascii="Cambria Math" w:hAnsi="Cambria Math" w:cs="Times New Roman"/>
                          <w:szCs w:val="24"/>
                        </w:rPr>
                        <m:t>1+cos</m:t>
                      </m:r>
                      <m:f>
                        <m:fPr>
                          <m:ctrlPr>
                            <w:rPr>
                              <w:rFonts w:ascii="Cambria Math" w:hAnsi="Cambria Math" w:cs="Times New Roman"/>
                              <w:i/>
                              <w:szCs w:val="24"/>
                            </w:rPr>
                          </m:ctrlPr>
                        </m:fPr>
                        <m:num>
                          <m:r>
                            <w:rPr>
                              <w:rFonts w:ascii="Cambria Math" w:hAnsi="Cambria Math" w:cs="Times New Roman"/>
                              <w:szCs w:val="24"/>
                            </w:rPr>
                            <m:t>2πx</m:t>
                          </m:r>
                        </m:num>
                        <m:den>
                          <m:r>
                            <w:rPr>
                              <w:rFonts w:ascii="Cambria Math" w:hAnsi="Cambria Math" w:cs="Times New Roman"/>
                              <w:szCs w:val="24"/>
                            </w:rPr>
                            <m:t>W</m:t>
                          </m:r>
                        </m:den>
                      </m:f>
                    </m:e>
                  </m:d>
                  <m:r>
                    <w:rPr>
                      <w:rFonts w:ascii="Cambria Math" w:hAnsi="Cambria Math" w:cs="Times New Roman"/>
                      <w:szCs w:val="24"/>
                    </w:rPr>
                    <m:t xml:space="preserve">,  </m:t>
                  </m:r>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W</m:t>
                      </m:r>
                    </m:num>
                    <m:den>
                      <m:r>
                        <w:rPr>
                          <w:rFonts w:ascii="Cambria Math" w:hAnsi="Cambria Math" w:cs="Times New Roman"/>
                          <w:szCs w:val="24"/>
                        </w:rPr>
                        <m:t>2</m:t>
                      </m:r>
                    </m:den>
                  </m:f>
                </m:e>
                <m:e>
                  <m:r>
                    <w:rPr>
                      <w:rFonts w:ascii="Cambria Math" w:hAnsi="Cambria Math" w:cs="Times New Roman"/>
                      <w:szCs w:val="24"/>
                    </w:rPr>
                    <m:t xml:space="preserve">0,                                      </m:t>
                  </m:r>
                  <m:d>
                    <m:dPr>
                      <m:begChr m:val="|"/>
                      <m:endChr m:val="|"/>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&gt;</m:t>
                  </m:r>
                  <m:f>
                    <m:fPr>
                      <m:ctrlPr>
                        <w:rPr>
                          <w:rFonts w:ascii="Cambria Math" w:hAnsi="Cambria Math" w:cs="Times New Roman"/>
                          <w:i/>
                          <w:szCs w:val="24"/>
                        </w:rPr>
                      </m:ctrlPr>
                    </m:fPr>
                    <m:num>
                      <m:r>
                        <w:rPr>
                          <w:rFonts w:ascii="Cambria Math" w:hAnsi="Cambria Math" w:cs="Times New Roman"/>
                          <w:szCs w:val="24"/>
                        </w:rPr>
                        <m:t>W</m:t>
                      </m:r>
                    </m:num>
                    <m:den>
                      <m:r>
                        <w:rPr>
                          <w:rFonts w:ascii="Cambria Math" w:hAnsi="Cambria Math" w:cs="Times New Roman"/>
                          <w:szCs w:val="24"/>
                        </w:rPr>
                        <m:t>2</m:t>
                      </m:r>
                    </m:den>
                  </m:f>
                </m:e>
              </m:eqArr>
            </m:e>
          </m:d>
        </m:oMath>
      </m:oMathPara>
    </w:p>
    <w:p w14:paraId="3D0CD5A4" w14:textId="47656628" w:rsidR="00A30D28" w:rsidRPr="0008336B" w:rsidRDefault="00A30D28" w:rsidP="00A30D28">
      <w:pPr>
        <w:spacing w:line="480" w:lineRule="auto"/>
        <w:jc w:val="both"/>
        <w:rPr>
          <w:rFonts w:cs="Times New Roman"/>
          <w:szCs w:val="24"/>
        </w:rPr>
      </w:pPr>
      <w:r w:rsidRPr="0008336B">
        <w:rPr>
          <w:rFonts w:cs="Times New Roman"/>
          <w:szCs w:val="24"/>
        </w:rPr>
        <w:t>where</w:t>
      </w:r>
      <m:oMath>
        <m:r>
          <w:rPr>
            <w:rFonts w:ascii="Cambria Math" w:hAnsi="Cambria Math" w:cs="Times New Roman"/>
            <w:szCs w:val="24"/>
          </w:rPr>
          <m:t xml:space="preserve"> W</m:t>
        </m:r>
      </m:oMath>
      <w:r w:rsidRPr="0008336B">
        <w:rPr>
          <w:rFonts w:cs="Times New Roman"/>
          <w:szCs w:val="24"/>
        </w:rPr>
        <w:t>is the Hanning window width</w:t>
      </w:r>
      <w:ins w:id="202" w:author="asus" w:date="2021-08-26T16:31:00Z">
        <w:r w:rsidR="004C2F04">
          <w:rPr>
            <w:rFonts w:cs="Times New Roman"/>
            <w:szCs w:val="24"/>
          </w:rPr>
          <w:t xml:space="preserve"> and</w:t>
        </w:r>
      </w:ins>
      <w:del w:id="203" w:author="asus" w:date="2021-08-26T16:31:00Z">
        <w:r w:rsidRPr="0008336B" w:rsidDel="004C2F04">
          <w:rPr>
            <w:rFonts w:cs="Times New Roman"/>
            <w:szCs w:val="24"/>
          </w:rPr>
          <w:delText>.</w:delText>
        </w:r>
      </w:del>
      <w:del w:id="204" w:author="asus" w:date="2021-08-26T16:32:00Z">
        <w:r w:rsidRPr="0008336B" w:rsidDel="004C2F04">
          <w:rPr>
            <w:rFonts w:cs="Times New Roman"/>
            <w:szCs w:val="24"/>
          </w:rPr>
          <w:delText xml:space="preserve"> </w:delText>
        </w:r>
      </w:del>
      <w:r w:rsidRPr="0008336B">
        <w:rPr>
          <w:rFonts w:cs="Times New Roman"/>
          <w:szCs w:val="24"/>
        </w:rPr>
        <w:t xml:space="preserve"> </w:t>
      </w:r>
      <m:oMath>
        <m:r>
          <w:rPr>
            <w:rFonts w:ascii="Cambria Math" w:hAnsi="Cambria Math" w:cs="Times New Roman"/>
            <w:szCs w:val="24"/>
          </w:rPr>
          <m:t>h(x</m:t>
        </m:r>
      </m:oMath>
      <w:r w:rsidRPr="0008336B">
        <w:rPr>
          <w:rFonts w:cs="Times New Roman"/>
          <w:szCs w:val="24"/>
        </w:rPr>
        <w:t xml:space="preserve">) is the Hanning function. </w:t>
      </w:r>
      <w:r w:rsidRPr="0008336B">
        <w:rPr>
          <w:rFonts w:cs="Times New Roman"/>
          <w:color w:val="000000"/>
          <w:szCs w:val="24"/>
        </w:rPr>
        <w:t xml:space="preserve">The </w:t>
      </w:r>
      <w:r w:rsidRPr="0008336B">
        <w:rPr>
          <w:rFonts w:cs="Times New Roman"/>
          <w:szCs w:val="24"/>
        </w:rPr>
        <w:t>AMTAVG</w:t>
      </w:r>
      <w:r w:rsidRPr="0008336B">
        <w:rPr>
          <w:rStyle w:val="FootnoteReference"/>
          <w:rFonts w:cs="Times New Roman"/>
          <w:szCs w:val="24"/>
        </w:rPr>
        <w:footnoteReference w:id="4"/>
      </w:r>
      <w:r w:rsidRPr="0008336B">
        <w:rPr>
          <w:rStyle w:val="FootnoteReference"/>
          <w:rFonts w:cs="Times New Roman"/>
          <w:szCs w:val="24"/>
        </w:rPr>
        <w:footnoteReference w:id="5"/>
      </w:r>
      <w:r w:rsidRPr="0008336B">
        <w:rPr>
          <w:rFonts w:cs="Times New Roman"/>
          <w:szCs w:val="24"/>
        </w:rPr>
        <w:t xml:space="preserve"> </w:t>
      </w:r>
      <w:commentRangeStart w:id="205"/>
      <w:r w:rsidRPr="0008336B">
        <w:rPr>
          <w:rFonts w:eastAsia="TimesNewRomanPSMT" w:cs="Times New Roman"/>
          <w:szCs w:val="24"/>
        </w:rPr>
        <w:t>trick</w:t>
      </w:r>
      <w:commentRangeEnd w:id="205"/>
      <w:r w:rsidR="003D0B7A">
        <w:rPr>
          <w:rStyle w:val="CommentReference"/>
        </w:rPr>
        <w:commentReference w:id="205"/>
      </w:r>
      <w:r w:rsidRPr="0008336B">
        <w:rPr>
          <w:rFonts w:eastAsia="TimesNewRomanPSMT" w:cs="Times New Roman"/>
          <w:szCs w:val="24"/>
        </w:rPr>
        <w:t xml:space="preserve"> </w:t>
      </w:r>
      <w:r w:rsidRPr="0008336B">
        <w:rPr>
          <w:rFonts w:cs="Times New Roman"/>
          <w:szCs w:val="24"/>
        </w:rPr>
        <w:t xml:space="preserve">uses the concept of reference frequency </w:t>
      </w:r>
      <w:r w:rsidRPr="0008336B">
        <w:rPr>
          <w:rFonts w:cs="Times New Roman"/>
          <w:szCs w:val="24"/>
        </w:rPr>
        <w:fldChar w:fldCharType="begin" w:fldLock="1"/>
      </w:r>
      <w:r w:rsidRPr="0008336B">
        <w:rPr>
          <w:rFonts w:cs="Times New Roman"/>
          <w:szCs w:val="24"/>
        </w:rPr>
        <w:instrText>ADDIN CSL_CITATION {"citationItems":[{"id":"ITEM-1","itemData":{"DOI":"10.1007/1-4020-0613-6_15799","ISBN":"978-1-4020-0613-5","author":[{"dropping-particle":"","family":"Weik","given":"Martin H","non-dropping-particle":"","parse-names":false,"suffix":""}],"container-title":"Computer Science and Communications Dictionary","id":"ITEM-1","issued":{"date-parts":[["2001"]]},"page":"1442","publisher":"Springer US","publisher-place":"Boston, MA","title":"reference frequency","type":"chapter"},"uris":["http://www.mendeley.com/documents/?uuid=3d4a74a1-edc8-4ec3-b60c-337332886285"]}],"mendeley":{"formattedCitation":"(Weik, 2001)","plainTextFormattedCitation":"(Weik, 2001)","previouslyFormattedCitation":"(Weik, 2001)"},"properties":{"noteIndex":0},"schema":"https://github.com/citation-style-language/schema/raw/master/csl-citation.json"}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(Weik, 2001)</w:t>
      </w:r>
      <w:r w:rsidRPr="0008336B">
        <w:rPr>
          <w:rFonts w:cs="Times New Roman"/>
          <w:szCs w:val="24"/>
        </w:rPr>
        <w:fldChar w:fldCharType="end"/>
      </w:r>
      <w:r w:rsidRPr="0008336B">
        <w:rPr>
          <w:rFonts w:cs="Times New Roman"/>
          <w:szCs w:val="24"/>
        </w:rPr>
        <w:t xml:space="preserve">. </w:t>
      </w:r>
      <w:del w:id="206" w:author="asus" w:date="2021-08-26T16:45:00Z">
        <w:r w:rsidRPr="0008336B" w:rsidDel="00D51DA8">
          <w:rPr>
            <w:rFonts w:cs="Times New Roman"/>
            <w:szCs w:val="24"/>
          </w:rPr>
          <w:delText>Indeed,</w:delText>
        </w:r>
      </w:del>
      <w:ins w:id="207" w:author="asus" w:date="2021-08-26T16:45:00Z">
        <w:r w:rsidR="00D51DA8">
          <w:rPr>
            <w:rFonts w:cs="Times New Roman"/>
            <w:szCs w:val="24"/>
          </w:rPr>
          <w:t>Usually</w:t>
        </w:r>
      </w:ins>
      <w:r w:rsidRPr="0008336B">
        <w:rPr>
          <w:rFonts w:cs="Times New Roman"/>
          <w:szCs w:val="24"/>
        </w:rPr>
        <w:t xml:space="preserve"> the highest frequency with clean data </w:t>
      </w:r>
      <w:del w:id="208" w:author="asus" w:date="2021-08-26T16:45:00Z">
        <w:r w:rsidRPr="0008336B" w:rsidDel="00D51DA8">
          <w:rPr>
            <w:rFonts w:cs="Times New Roman"/>
            <w:szCs w:val="24"/>
          </w:rPr>
          <w:delText>should be</w:delText>
        </w:r>
      </w:del>
      <w:ins w:id="209" w:author="asus" w:date="2021-08-26T16:45:00Z">
        <w:r w:rsidR="00D51DA8">
          <w:rPr>
            <w:rFonts w:cs="Times New Roman"/>
            <w:szCs w:val="24"/>
          </w:rPr>
          <w:t>is</w:t>
        </w:r>
      </w:ins>
      <w:r w:rsidRPr="0008336B">
        <w:rPr>
          <w:rFonts w:cs="Times New Roman"/>
          <w:szCs w:val="24"/>
        </w:rPr>
        <w:t xml:space="preserve"> selected as the reference frequency. Moreover, the reference frequency</w:t>
      </w:r>
      <m:oMath>
        <m:r>
          <w:rPr>
            <w:rFonts w:ascii="Cambria Math" w:hAnsi="Cambria Math" w:cs="Times New Roman"/>
            <w:szCs w:val="24"/>
          </w:rPr>
          <m:t xml:space="preserve"> </m:t>
        </m:r>
      </m:oMath>
      <w:r w:rsidRPr="0008336B">
        <w:rPr>
          <w:rFonts w:cs="Times New Roman"/>
          <w:szCs w:val="24"/>
        </w:rPr>
        <w:t xml:space="preserve">does not have to match a CSAMT sounding curve frequency and can be interpolated between the CSAMT frequencies range. </w:t>
      </w:r>
    </w:p>
    <w:p w14:paraId="306CCF8B" w14:textId="77777777" w:rsidR="00A30D28" w:rsidRPr="0008336B" w:rsidRDefault="00A30D28" w:rsidP="00A30D28">
      <w:pPr>
        <w:spacing w:line="480" w:lineRule="auto"/>
        <w:ind w:firstLine="720"/>
        <w:jc w:val="both"/>
        <w:rPr>
          <w:rFonts w:cs="Times New Roman"/>
          <w:szCs w:val="24"/>
        </w:rPr>
      </w:pPr>
      <w:r w:rsidRPr="0008336B">
        <w:rPr>
          <w:rFonts w:cs="Times New Roman"/>
          <w:szCs w:val="24"/>
        </w:rPr>
        <w:t>From the reference frequency (</w:t>
      </w:r>
      <m:oMath>
        <m:r>
          <w:rPr>
            <w:rFonts w:ascii="Cambria Math" w:hAnsi="Cambria Math" w:cs="Times New Roman"/>
            <w:szCs w:val="24"/>
          </w:rPr>
          <m:t>f)</m:t>
        </m:r>
      </m:oMath>
      <w:r w:rsidRPr="0008336B">
        <w:rPr>
          <w:rFonts w:cs="Times New Roman"/>
          <w:szCs w:val="24"/>
        </w:rPr>
        <w:t xml:space="preserve">, we could estimate the static-corrected apparent resistivities </w:t>
      </w:r>
      <m:oMath>
        <m:sSubSup>
          <m:sSubSupPr>
            <m:ctrlPr>
              <w:rPr>
                <w:rFonts w:ascii="Cambria Math" w:hAnsi="Cambria Math" w:cs="Times New Roman"/>
                <w:i/>
                <w:szCs w:val="24"/>
              </w:rPr>
            </m:ctrlPr>
          </m:sSubSupPr>
          <m:e>
            <m:r>
              <w:rPr>
                <w:rFonts w:ascii="Cambria Math" w:hAnsi="Cambria Math" w:cs="Times New Roman"/>
                <w:szCs w:val="24"/>
              </w:rPr>
              <m:t>ρ</m:t>
            </m:r>
          </m:e>
          <m:sub>
            <m:r>
              <w:rPr>
                <w:rFonts w:ascii="Cambria Math" w:hAnsi="Cambria Math" w:cs="Times New Roman"/>
                <w:szCs w:val="24"/>
              </w:rPr>
              <m:t>corr</m:t>
            </m:r>
          </m:sub>
          <m:sup>
            <m:r>
              <w:rPr>
                <w:rFonts w:ascii="Cambria Math" w:hAnsi="Cambria Math" w:cs="Times New Roman"/>
                <w:szCs w:val="24"/>
              </w:rPr>
              <m:t>(f)</m:t>
            </m:r>
          </m:sup>
        </m:sSubSup>
      </m:oMath>
      <w:r w:rsidRPr="0008336B">
        <w:rPr>
          <w:rFonts w:cs="Times New Roman"/>
          <w:szCs w:val="24"/>
        </w:rPr>
        <w:t xml:space="preserve">  at station</w:t>
      </w:r>
      <m:oMath>
        <m:r>
          <w:rPr>
            <w:rFonts w:ascii="Cambria Math" w:hAnsi="Cambria Math" w:cs="Times New Roman"/>
            <w:szCs w:val="24"/>
          </w:rPr>
          <m:t xml:space="preserve"> j</m:t>
        </m:r>
      </m:oMath>
      <w:r w:rsidRPr="0008336B">
        <w:rPr>
          <w:rFonts w:cs="Times New Roman"/>
          <w:szCs w:val="24"/>
        </w:rPr>
        <w:t xml:space="preserve"> along the length of survey line using Hanning window and shifting all sounding curves at all frequencies multiplying by the static factor  </w:t>
      </w: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m:t>
                </m:r>
              </m:sub>
            </m:sSub>
          </m:e>
          <m:sup>
            <m:r>
              <w:rPr>
                <w:rFonts w:ascii="Cambria Math" w:hAnsi="Cambria Math" w:cs="Times New Roman"/>
                <w:szCs w:val="24"/>
              </w:rPr>
              <m:t>(f)</m:t>
            </m:r>
          </m:sup>
        </m:sSup>
        <m:r>
          <w:rPr>
            <w:rFonts w:ascii="Cambria Math" w:hAnsi="Cambria Math" w:cs="Times New Roman"/>
            <w:szCs w:val="24"/>
          </w:rPr>
          <m:t xml:space="preserve"> </m:t>
        </m:r>
      </m:oMath>
      <w:r w:rsidRPr="0008336B">
        <w:rPr>
          <w:rFonts w:cs="Times New Roman"/>
          <w:szCs w:val="24"/>
        </w:rPr>
        <w:t>as:</w:t>
      </w:r>
    </w:p>
    <w:p w14:paraId="5962CE9A" w14:textId="77777777" w:rsidR="00A30D28" w:rsidRPr="0008336B" w:rsidRDefault="00DC3331" w:rsidP="00A30D28">
      <w:pPr>
        <w:autoSpaceDE w:val="0"/>
        <w:autoSpaceDN w:val="0"/>
        <w:adjustRightInd w:val="0"/>
        <w:spacing w:after="0" w:line="480" w:lineRule="auto"/>
        <w:jc w:val="both"/>
        <w:rPr>
          <w:rFonts w:cs="Times New Roman"/>
          <w:szCs w:val="24"/>
        </w:rPr>
      </w:pPr>
      <m:oMathPara>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j</m:t>
                  </m:r>
                </m:sub>
              </m:sSub>
            </m:e>
            <m:sup>
              <m:r>
                <w:rPr>
                  <w:rFonts w:ascii="Cambria Math" w:hAnsi="Cambria Math" w:cs="Times New Roman"/>
                  <w:szCs w:val="24"/>
                </w:rPr>
                <m:t>(f)</m:t>
              </m:r>
            </m:sup>
          </m:sSup>
          <m:r>
            <w:rPr>
              <w:rFonts w:ascii="Cambria Math" w:hAns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hAnsi="Cambria Math" w:cs="Times New Roman"/>
                      <w:szCs w:val="24"/>
                    </w:rPr>
                    <m:t>ρ</m:t>
                  </m:r>
                </m:e>
                <m:sub>
                  <m:r>
                    <w:rPr>
                      <w:rFonts w:ascii="Cambria Math" w:hAnsi="Cambria Math" w:cs="Times New Roman"/>
                      <w:szCs w:val="24"/>
                    </w:rPr>
                    <m:t>jcorr</m:t>
                  </m:r>
                </m:sub>
                <m:sup>
                  <m:r>
                    <w:rPr>
                      <w:rFonts w:ascii="Cambria Math" w:hAnsi="Cambria Math" w:cs="Times New Roman"/>
                      <w:szCs w:val="24"/>
                    </w:rPr>
                    <m:t>(f)</m:t>
                  </m:r>
                </m:sup>
              </m:sSubSup>
              <m:r>
                <m:rPr>
                  <m:sty m:val="p"/>
                </m:rPr>
                <w:rPr>
                  <w:rFonts w:ascii="Cambria Math" w:hAnsi="Cambria Math" w:cs="Times New Roman"/>
                  <w:szCs w:val="24"/>
                </w:rPr>
                <m:t xml:space="preserve">  </m:t>
              </m:r>
            </m:num>
            <m:den>
              <m:sSubSup>
                <m:sSubSupPr>
                  <m:ctrlPr>
                    <w:rPr>
                      <w:rFonts w:ascii="Cambria Math" w:hAnsi="Cambria Math" w:cs="Times New Roman"/>
                      <w:i/>
                      <w:szCs w:val="24"/>
                    </w:rPr>
                  </m:ctrlPr>
                </m:sSubSupPr>
                <m:e>
                  <m:r>
                    <w:rPr>
                      <w:rFonts w:ascii="Cambria Math" w:hAnsi="Cambria Math" w:cs="Times New Roman"/>
                      <w:szCs w:val="24"/>
                    </w:rPr>
                    <m:t>ρ</m:t>
                  </m:r>
                </m:e>
                <m:sub>
                  <m:r>
                    <w:rPr>
                      <w:rFonts w:ascii="Cambria Math" w:hAnsi="Cambria Math" w:cs="Times New Roman"/>
                      <w:szCs w:val="24"/>
                    </w:rPr>
                    <m:t>jmeas</m:t>
                  </m:r>
                </m:sub>
                <m:sup>
                  <m:r>
                    <w:rPr>
                      <w:rFonts w:ascii="Cambria Math" w:hAnsi="Cambria Math" w:cs="Times New Roman"/>
                      <w:szCs w:val="24"/>
                    </w:rPr>
                    <m:t>(f)</m:t>
                  </m:r>
                </m:sup>
              </m:sSubSup>
              <m:r>
                <m:rPr>
                  <m:sty m:val="p"/>
                </m:rPr>
                <w:rPr>
                  <w:rFonts w:ascii="Cambria Math" w:hAnsi="Cambria Math" w:cs="Times New Roman"/>
                  <w:szCs w:val="24"/>
                </w:rPr>
                <m:t xml:space="preserve">  </m:t>
              </m:r>
            </m:den>
          </m:f>
          <m:r>
            <w:rPr>
              <w:rFonts w:ascii="Cambria Math" w:hAnsi="Cambria Math" w:cs="Times New Roman"/>
              <w:szCs w:val="24"/>
            </w:rPr>
            <m:t xml:space="preserve"> </m:t>
          </m:r>
        </m:oMath>
      </m:oMathPara>
    </w:p>
    <w:p w14:paraId="3E9CD23F" w14:textId="12C14719" w:rsidR="00A30D28" w:rsidRPr="0008336B" w:rsidRDefault="00A30D28" w:rsidP="00A30D28">
      <w:pPr>
        <w:spacing w:line="480" w:lineRule="auto"/>
        <w:jc w:val="both"/>
        <w:rPr>
          <w:rFonts w:cs="Times New Roman"/>
          <w:szCs w:val="24"/>
        </w:rPr>
      </w:pPr>
      <w:r w:rsidRPr="0008336B">
        <w:rPr>
          <w:rFonts w:cs="Times New Roman"/>
          <w:szCs w:val="24"/>
        </w:rPr>
        <w:t xml:space="preserve">where </w:t>
      </w:r>
      <m:oMath>
        <m:sSubSup>
          <m:sSubSupPr>
            <m:ctrlPr>
              <w:rPr>
                <w:rFonts w:ascii="Cambria Math" w:hAnsi="Cambria Math" w:cs="Times New Roman"/>
                <w:i/>
                <w:szCs w:val="24"/>
              </w:rPr>
            </m:ctrlPr>
          </m:sSubSupPr>
          <m:e>
            <m:r>
              <w:rPr>
                <w:rFonts w:ascii="Cambria Math" w:hAnsi="Cambria Math" w:cs="Times New Roman"/>
                <w:szCs w:val="24"/>
              </w:rPr>
              <m:t>ρ</m:t>
            </m:r>
          </m:e>
          <m:sub>
            <m:r>
              <w:rPr>
                <w:rFonts w:ascii="Cambria Math" w:hAnsi="Cambria Math" w:cs="Times New Roman"/>
                <w:szCs w:val="24"/>
              </w:rPr>
              <m:t>jcorr</m:t>
            </m:r>
          </m:sub>
          <m:sup>
            <m:r>
              <w:rPr>
                <w:rFonts w:ascii="Cambria Math" w:hAnsi="Cambria Math" w:cs="Times New Roman"/>
                <w:szCs w:val="24"/>
              </w:rPr>
              <m:t>(f)</m:t>
            </m:r>
          </m:sup>
        </m:sSubSup>
      </m:oMath>
      <w:r w:rsidRPr="0008336B">
        <w:rPr>
          <w:rFonts w:cs="Times New Roman"/>
          <w:szCs w:val="24"/>
        </w:rPr>
        <w:t xml:space="preserve"> is the static correction at the </w:t>
      </w:r>
      <w:commentRangeStart w:id="210"/>
      <w:r w:rsidRPr="0008336B">
        <w:rPr>
          <w:rFonts w:cs="Times New Roman"/>
          <w:szCs w:val="24"/>
        </w:rPr>
        <w:t xml:space="preserve">reference frequency </w:t>
      </w:r>
      <m:oMath>
        <m:r>
          <w:ins w:id="211" w:author="asus" w:date="2021-08-26T16:48:00Z">
            <w:rPr>
              <w:rFonts w:ascii="Cambria Math" w:hAnsi="Cambria Math" w:cs="Times New Roman"/>
              <w:szCs w:val="24"/>
            </w:rPr>
            <m:t>(</m:t>
          </w:ins>
        </m:r>
        <m:r>
          <w:rPr>
            <w:rFonts w:ascii="Cambria Math" w:hAnsi="Cambria Math" w:cs="Times New Roman"/>
            <w:szCs w:val="24"/>
          </w:rPr>
          <m:t>f</m:t>
        </m:r>
        <w:commentRangeEnd w:id="210"/>
        <m:r>
          <m:rPr>
            <m:sty m:val="p"/>
          </m:rPr>
          <w:rPr>
            <w:rStyle w:val="CommentReference"/>
          </w:rPr>
          <w:commentReference w:id="210"/>
        </m:r>
        <m:r>
          <w:ins w:id="212" w:author="asus" w:date="2021-08-26T16:48:00Z">
            <w:rPr>
              <w:rFonts w:ascii="Cambria Math" w:hAnsi="Cambria Math" w:cs="Times New Roman"/>
              <w:szCs w:val="24"/>
            </w:rPr>
            <m:t>)</m:t>
          </w:ins>
        </m:r>
        <m:r>
          <w:rPr>
            <w:rFonts w:ascii="Cambria Math" w:hAnsi="Cambria Math" w:cs="Times New Roman"/>
            <w:szCs w:val="24"/>
          </w:rPr>
          <m:t>,</m:t>
        </m:r>
      </m:oMath>
      <w:r w:rsidRPr="0008336B">
        <w:rPr>
          <w:rFonts w:cs="Times New Roman"/>
          <w:szCs w:val="24"/>
        </w:rPr>
        <w:t xml:space="preserve"> </w:t>
      </w:r>
      <m:oMath>
        <m:sSubSup>
          <m:sSubSupPr>
            <m:ctrlPr>
              <w:rPr>
                <w:rFonts w:ascii="Cambria Math" w:hAnsi="Cambria Math" w:cs="Times New Roman"/>
                <w:i/>
                <w:szCs w:val="24"/>
              </w:rPr>
            </m:ctrlPr>
          </m:sSubSupPr>
          <m:e>
            <m:r>
              <w:rPr>
                <w:rFonts w:ascii="Cambria Math" w:hAnsi="Cambria Math" w:cs="Times New Roman"/>
                <w:szCs w:val="24"/>
              </w:rPr>
              <m:t>w</m:t>
            </m:r>
          </m:e>
          <m:sub>
            <m:r>
              <w:rPr>
                <w:rFonts w:ascii="Cambria Math" w:hAnsi="Cambria Math" w:cs="Times New Roman"/>
                <w:szCs w:val="24"/>
              </w:rPr>
              <m:t>j</m:t>
            </m:r>
          </m:sub>
          <m:sup>
            <m:r>
              <w:rPr>
                <w:rFonts w:ascii="Cambria Math" w:hAnsi="Cambria Math" w:cs="Times New Roman"/>
                <w:szCs w:val="24"/>
              </w:rPr>
              <m:t>(f)</m:t>
            </m:r>
          </m:sup>
        </m:sSubSup>
      </m:oMath>
      <w:r w:rsidRPr="0008336B">
        <w:rPr>
          <w:rFonts w:cs="Times New Roman"/>
          <w:szCs w:val="24"/>
        </w:rPr>
        <w:t xml:space="preserve"> is the factor computed at station </w:t>
      </w:r>
      <m:oMath>
        <m:r>
          <w:rPr>
            <w:rFonts w:ascii="Cambria Math" w:hAnsi="Cambria Math" w:cs="Times New Roman"/>
            <w:szCs w:val="24"/>
          </w:rPr>
          <m:t>j</m:t>
        </m:r>
      </m:oMath>
      <w:r w:rsidRPr="0008336B">
        <w:rPr>
          <w:rFonts w:cs="Times New Roman"/>
          <w:szCs w:val="24"/>
        </w:rPr>
        <w:t xml:space="preserve"> at </w:t>
      </w:r>
      <m:oMath>
        <m:r>
          <w:rPr>
            <w:rFonts w:ascii="Cambria Math" w:hAnsi="Cambria Math" w:cs="Times New Roman"/>
            <w:szCs w:val="24"/>
          </w:rPr>
          <m:t>f</m:t>
        </m:r>
      </m:oMath>
      <w:r w:rsidRPr="0008336B">
        <w:rPr>
          <w:rFonts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ρ</m:t>
            </m:r>
          </m:e>
          <m:sub>
            <m:r>
              <w:rPr>
                <w:rFonts w:ascii="Cambria Math" w:hAnsi="Cambria Math" w:cs="Times New Roman"/>
                <w:szCs w:val="24"/>
              </w:rPr>
              <m:t>jmeas</m:t>
            </m:r>
          </m:sub>
          <m:sup>
            <m:r>
              <w:rPr>
                <w:rFonts w:ascii="Cambria Math" w:hAnsi="Cambria Math" w:cs="Times New Roman"/>
                <w:szCs w:val="24"/>
              </w:rPr>
              <m:t>(f)</m:t>
            </m:r>
          </m:sup>
        </m:sSubSup>
      </m:oMath>
      <w:r w:rsidRPr="0008336B">
        <w:rPr>
          <w:rFonts w:cs="Times New Roman"/>
          <w:szCs w:val="24"/>
        </w:rPr>
        <w:t xml:space="preserve"> is the observed data at station</w:t>
      </w:r>
      <m:oMath>
        <m:r>
          <w:rPr>
            <w:rFonts w:ascii="Cambria Math" w:hAnsi="Cambria Math" w:cs="Times New Roman"/>
            <w:szCs w:val="24"/>
          </w:rPr>
          <m:t xml:space="preserve"> j</m:t>
        </m:r>
      </m:oMath>
      <w:r w:rsidRPr="0008336B">
        <w:rPr>
          <w:rFonts w:cs="Times New Roman"/>
          <w:szCs w:val="24"/>
        </w:rPr>
        <w:t xml:space="preserve"> at </w:t>
      </w:r>
      <m:oMath>
        <m:r>
          <w:rPr>
            <w:rFonts w:ascii="Cambria Math" w:hAnsi="Cambria Math" w:cs="Times New Roman"/>
            <w:szCs w:val="24"/>
          </w:rPr>
          <m:t>f</m:t>
        </m:r>
      </m:oMath>
      <w:r w:rsidRPr="0008336B">
        <w:rPr>
          <w:rFonts w:cs="Times New Roman"/>
          <w:szCs w:val="24"/>
        </w:rPr>
        <w:t>.  To apply the correction at all stations, we assume the grid of a total of N stations (</w:t>
      </w:r>
      <m:oMath>
        <m:r>
          <w:rPr>
            <w:rFonts w:ascii="Cambria Math" w:hAnsi="Cambria Math" w:cs="Times New Roman"/>
            <w:szCs w:val="24"/>
          </w:rPr>
          <m:t xml:space="preserve">S= </m:t>
        </m:r>
        <m:d>
          <m:dPr>
            <m:begChr m:val="{"/>
            <m:endChr m:val="}"/>
            <m:ctrlPr>
              <w:rPr>
                <w:rFonts w:ascii="Cambria Math" w:hAnsi="Cambria Math" w:cs="Times New Roman"/>
                <w:i/>
                <w:szCs w:val="24"/>
              </w:rPr>
            </m:ctrlPr>
          </m:dPr>
          <m:e>
            <m:r>
              <w:rPr>
                <w:rFonts w:ascii="Cambria Math" w:hAnsi="Cambria Math" w:cs="Times New Roman"/>
                <w:szCs w:val="24"/>
              </w:rPr>
              <m:t>1, 2, …, N;  N</m:t>
            </m:r>
            <m:r>
              <m:rPr>
                <m:scr m:val="double-struck"/>
              </m:rPr>
              <w:rPr>
                <w:rFonts w:ascii="Cambria Math" w:hAnsi="Cambria Math" w:cs="Times New Roman"/>
                <w:szCs w:val="24"/>
              </w:rPr>
              <m:t>∈N</m:t>
            </m:r>
          </m:e>
        </m:d>
        <m:r>
          <w:ins w:id="213" w:author="asus" w:date="2021-08-26T16:49:00Z">
            <w:rPr>
              <w:rFonts w:ascii="Cambria Math" w:hAnsi="Cambria Math" w:cs="Times New Roman"/>
              <w:szCs w:val="24"/>
            </w:rPr>
            <m:t>,</m:t>
          </w:ins>
        </m:r>
        <m:r>
          <w:rPr>
            <w:rFonts w:ascii="Cambria Math" w:hAnsi="Cambria Math" w:cs="Times New Roman"/>
            <w:szCs w:val="24"/>
          </w:rPr>
          <m:t xml:space="preserve"> </m:t>
        </m:r>
      </m:oMath>
      <w:r w:rsidRPr="0008336B">
        <w:rPr>
          <w:rFonts w:cs="Times New Roman"/>
          <w:szCs w:val="24"/>
        </w:rPr>
        <w:t xml:space="preserve">i.e. numbering the station from the left to the right with M-frequency </w:t>
      </w:r>
      <w:commentRangeStart w:id="214"/>
      <w:r w:rsidRPr="0008336B">
        <w:rPr>
          <w:rFonts w:cs="Times New Roman"/>
          <w:szCs w:val="24"/>
        </w:rPr>
        <w:t>(</w:t>
      </w:r>
      <w:commentRangeEnd w:id="214"/>
      <w:r w:rsidR="00D51DA8">
        <w:rPr>
          <w:rStyle w:val="CommentReference"/>
        </w:rPr>
        <w:commentReference w:id="214"/>
      </w:r>
      <m:oMath>
        <m:r>
          <w:rPr>
            <w:rFonts w:ascii="Cambria Math" w:hAnsi="Cambria Math" w:cs="Times New Roman"/>
            <w:szCs w:val="24"/>
          </w:rPr>
          <m:t>F= {1, 2, ..., M;M</m:t>
        </m:r>
        <m:r>
          <m:rPr>
            <m:scr m:val="double-struck"/>
          </m:rPr>
          <w:rPr>
            <w:rFonts w:ascii="Cambria Math" w:hAnsi="Cambria Math" w:cs="Times New Roman"/>
            <w:szCs w:val="24"/>
          </w:rPr>
          <m:t>∈N}</m:t>
        </m:r>
      </m:oMath>
      <w:r w:rsidRPr="0008336B">
        <w:rPr>
          <w:rFonts w:cs="Times New Roman"/>
          <w:szCs w:val="24"/>
        </w:rPr>
        <w:t xml:space="preserve">.  The product of the measured apparent resistivity matrix </w:t>
      </w:r>
      <m:oMath>
        <m:r>
          <m:rPr>
            <m:sty m:val="p"/>
          </m:rPr>
          <w:rPr>
            <w:rFonts w:ascii="Cambria Math" w:hAnsi="Cambria Math" w:cs="Times New Roman"/>
            <w:szCs w:val="24"/>
            <w:shd w:val="clear" w:color="auto" w:fill="FFFFFF"/>
          </w:rPr>
          <m:t>Ρ</m:t>
        </m:r>
      </m:oMath>
      <w:r w:rsidRPr="0008336B">
        <w:rPr>
          <w:rFonts w:cs="Times New Roman"/>
          <w:szCs w:val="24"/>
        </w:rPr>
        <w:t xml:space="preserve">  of </w:t>
      </w:r>
      <m:oMath>
        <m:r>
          <w:rPr>
            <w:rFonts w:ascii="Cambria Math" w:hAnsi="Cambria Math" w:cs="Times New Roman"/>
            <w:szCs w:val="24"/>
          </w:rPr>
          <m:t>M×N</m:t>
        </m:r>
      </m:oMath>
      <w:r w:rsidRPr="0008336B">
        <w:rPr>
          <w:rFonts w:cs="Times New Roman"/>
          <w:szCs w:val="24"/>
        </w:rPr>
        <w:t xml:space="preserve">  dimension by the diagonal weight factor  </w:t>
      </w:r>
      <m:oMath>
        <m:r>
          <m:rPr>
            <m:sty m:val="b"/>
          </m:rPr>
          <w:rPr>
            <w:rFonts w:ascii="Cambria Math" w:hAnsi="Cambria Math" w:cs="Times New Roman"/>
            <w:szCs w:val="24"/>
          </w:rPr>
          <m:t>Ẉ</m:t>
        </m:r>
        <m:r>
          <m:rPr>
            <m:sty m:val="p"/>
          </m:rPr>
          <w:rPr>
            <w:rFonts w:ascii="Cambria Math" w:hAnsi="Cambria Math" w:cs="Times New Roman"/>
            <w:szCs w:val="24"/>
          </w:rPr>
          <m:t xml:space="preserve">=diag </m:t>
        </m:r>
        <m:d>
          <m:dPr>
            <m:begChr m:val="{"/>
            <m:endChr m:val="}"/>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N</m:t>
                </m:r>
              </m:sub>
            </m:sSub>
          </m:e>
        </m:d>
        <m:r>
          <m:rPr>
            <m:sty m:val="p"/>
          </m:rPr>
          <w:rPr>
            <w:rFonts w:ascii="Cambria Math" w:hAnsi="Cambria Math" w:cs="Times New Roman"/>
            <w:szCs w:val="24"/>
          </w:rPr>
          <m:t xml:space="preserve"> </m:t>
        </m:r>
      </m:oMath>
      <w:r w:rsidRPr="0008336B">
        <w:rPr>
          <w:rFonts w:cs="Times New Roman"/>
          <w:szCs w:val="24"/>
        </w:rPr>
        <w:t xml:space="preserve">gives the corrected static shift  </w:t>
      </w:r>
      <m:oMath>
        <m:acc>
          <m:accPr>
            <m:ctrlPr>
              <w:rPr>
                <w:rFonts w:ascii="Cambria Math" w:hAnsi="Cambria Math" w:cs="Times New Roman"/>
                <w:i/>
                <w:szCs w:val="24"/>
                <w:shd w:val="clear" w:color="auto" w:fill="FFFFFF"/>
              </w:rPr>
            </m:ctrlPr>
          </m:accPr>
          <m:e>
            <m:r>
              <m:rPr>
                <m:sty m:val="p"/>
              </m:rPr>
              <w:rPr>
                <w:rFonts w:ascii="Cambria Math" w:hAnsi="Cambria Math" w:cs="Times New Roman"/>
                <w:szCs w:val="24"/>
                <w:shd w:val="clear" w:color="auto" w:fill="FFFFFF"/>
              </w:rPr>
              <m:t>Ρ</m:t>
            </m:r>
            <m:r>
              <w:rPr>
                <w:rFonts w:ascii="Cambria Math" w:hAnsi="Cambria Math" w:cs="Times New Roman"/>
                <w:szCs w:val="24"/>
                <w:shd w:val="clear" w:color="auto" w:fill="FFFFFF"/>
              </w:rPr>
              <m:t xml:space="preserve"> </m:t>
            </m:r>
          </m:e>
        </m:acc>
      </m:oMath>
      <w:r w:rsidRPr="0008336B">
        <w:rPr>
          <w:rFonts w:cs="Times New Roman"/>
          <w:szCs w:val="24"/>
          <w:shd w:val="clear" w:color="auto" w:fill="FFFFFF"/>
        </w:rPr>
        <w:t xml:space="preserve"> of each station at all frequencies as:</w:t>
      </w:r>
      <w:r w:rsidRPr="0008336B">
        <w:rPr>
          <w:rFonts w:cs="Times New Roman"/>
          <w:szCs w:val="24"/>
        </w:rPr>
        <w:t xml:space="preserve"> </w:t>
      </w:r>
    </w:p>
    <w:tbl>
      <w:tblPr>
        <w:tblStyle w:val="TableGrid2"/>
        <w:tblpPr w:leftFromText="180" w:rightFromText="180" w:vertAnchor="text" w:horzAnchor="margin" w:tblpY="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7029"/>
        <w:gridCol w:w="990"/>
      </w:tblGrid>
      <w:tr w:rsidR="00A30D28" w:rsidRPr="0008336B" w14:paraId="05F86304" w14:textId="77777777" w:rsidTr="00580505">
        <w:tc>
          <w:tcPr>
            <w:tcW w:w="621" w:type="dxa"/>
            <w:vAlign w:val="center"/>
          </w:tcPr>
          <w:p w14:paraId="213A8EBC" w14:textId="77777777" w:rsidR="00A30D28" w:rsidRPr="0008336B" w:rsidRDefault="00A30D28" w:rsidP="00580505">
            <w:pPr>
              <w:spacing w:line="480" w:lineRule="auto"/>
              <w:jc w:val="center"/>
            </w:pPr>
          </w:p>
        </w:tc>
        <w:tc>
          <w:tcPr>
            <w:tcW w:w="7029" w:type="dxa"/>
            <w:vAlign w:val="center"/>
            <w:hideMark/>
          </w:tcPr>
          <w:p w14:paraId="5E827F96" w14:textId="77777777" w:rsidR="00A30D28" w:rsidRPr="0008336B" w:rsidRDefault="00DC3331" w:rsidP="00580505">
            <w:pPr>
              <w:spacing w:line="480" w:lineRule="auto"/>
              <w:jc w:val="both"/>
              <w:rPr>
                <w:rFonts w:cs="Times New Roman"/>
                <w:color w:val="000000"/>
                <w:szCs w:val="24"/>
                <w:shd w:val="clear" w:color="auto" w:fill="FFFFFF"/>
              </w:rPr>
            </w:pPr>
            <m:oMathPara>
              <m:oMath>
                <m:sSub>
                  <m:sSubPr>
                    <m:ctrlPr>
                      <w:rPr>
                        <w:rFonts w:ascii="Cambria Math" w:hAnsi="Cambria Math" w:cs="Times New Roman"/>
                        <w:i/>
                        <w:color w:val="000000"/>
                        <w:szCs w:val="24"/>
                        <w:shd w:val="clear" w:color="auto" w:fill="FFFFFF"/>
                      </w:rPr>
                    </m:ctrlPr>
                  </m:sSubPr>
                  <m:e>
                    <m:acc>
                      <m:accPr>
                        <m:ctrlPr>
                          <w:rPr>
                            <w:rFonts w:ascii="Cambria Math" w:hAnsi="Cambria Math" w:cs="Times New Roman"/>
                            <w:i/>
                            <w:color w:val="000000"/>
                            <w:szCs w:val="24"/>
                            <w:shd w:val="clear" w:color="auto" w:fill="FFFFFF"/>
                          </w:rPr>
                        </m:ctrlPr>
                      </m:accPr>
                      <m:e>
                        <m:r>
                          <m:rPr>
                            <m:sty m:val="p"/>
                          </m:rPr>
                          <w:rPr>
                            <w:rFonts w:ascii="Cambria Math" w:hAnsi="Cambria Math" w:cs="Times New Roman"/>
                            <w:color w:val="000000"/>
                            <w:szCs w:val="24"/>
                            <w:shd w:val="clear" w:color="auto" w:fill="FFFFFF"/>
                          </w:rPr>
                          <m:t>Ρ</m:t>
                        </m:r>
                        <m:r>
                          <w:rPr>
                            <w:rFonts w:ascii="Cambria Math" w:hAnsi="Cambria Math" w:cs="Times New Roman"/>
                            <w:color w:val="000000"/>
                            <w:szCs w:val="24"/>
                            <w:shd w:val="clear" w:color="auto" w:fill="FFFFFF"/>
                          </w:rPr>
                          <m:t xml:space="preserve"> </m:t>
                        </m:r>
                      </m:e>
                    </m:acc>
                  </m:e>
                  <m:sub>
                    <m:r>
                      <w:rPr>
                        <w:rFonts w:ascii="Cambria Math" w:hAnsi="Cambria Math" w:cs="Times New Roman"/>
                        <w:color w:val="000000"/>
                        <w:szCs w:val="24"/>
                        <w:shd w:val="clear" w:color="auto" w:fill="FFFFFF"/>
                      </w:rPr>
                      <m:t>M×N</m:t>
                    </m:r>
                  </m:sub>
                </m:sSub>
                <m:r>
                  <w:rPr>
                    <w:rFonts w:ascii="Cambria Math" w:hAnsi="Cambria Math" w:cs="Times New Roman"/>
                    <w:color w:val="000000"/>
                    <w:szCs w:val="24"/>
                    <w:shd w:val="clear" w:color="auto" w:fill="FFFFFF"/>
                  </w:rPr>
                  <m:t xml:space="preserve">= </m:t>
                </m:r>
                <m:sSub>
                  <m:sSubPr>
                    <m:ctrlPr>
                      <w:rPr>
                        <w:rFonts w:ascii="Cambria Math" w:hAnsi="Cambria Math" w:cs="Times New Roman"/>
                        <w:color w:val="000000"/>
                        <w:szCs w:val="24"/>
                        <w:shd w:val="clear" w:color="auto" w:fill="FFFFFF"/>
                      </w:rPr>
                    </m:ctrlPr>
                  </m:sSubPr>
                  <m:e>
                    <m:r>
                      <m:rPr>
                        <m:sty m:val="p"/>
                      </m:rPr>
                      <w:rPr>
                        <w:rFonts w:ascii="Cambria Math" w:hAnsi="Cambria Math" w:cs="Times New Roman"/>
                        <w:color w:val="000000"/>
                        <w:szCs w:val="24"/>
                        <w:shd w:val="clear" w:color="auto" w:fill="FFFFFF"/>
                      </w:rPr>
                      <m:t>Ρ</m:t>
                    </m:r>
                  </m:e>
                  <m:sub>
                    <m:r>
                      <w:rPr>
                        <w:rFonts w:ascii="Cambria Math" w:hAnsi="Cambria Math" w:cs="Times New Roman"/>
                        <w:color w:val="000000"/>
                        <w:szCs w:val="24"/>
                        <w:shd w:val="clear" w:color="auto" w:fill="FFFFFF"/>
                      </w:rPr>
                      <m:t>M×N</m:t>
                    </m:r>
                  </m:sub>
                </m:sSub>
                <m:r>
                  <w:rPr>
                    <w:rFonts w:ascii="Cambria Math" w:hAnsi="Cambria Math" w:cs="Times New Roman"/>
                    <w:color w:val="000000"/>
                    <w:szCs w:val="24"/>
                    <w:shd w:val="clear" w:color="auto" w:fill="FFFFFF"/>
                  </w:rPr>
                  <m:t>∙</m:t>
                </m:r>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Ẉ</m:t>
                    </m:r>
                  </m:e>
                  <m:sub>
                    <m:r>
                      <w:rPr>
                        <w:rFonts w:ascii="Cambria Math" w:hAnsi="Cambria Math" w:cs="Times New Roman"/>
                        <w:color w:val="000000"/>
                        <w:szCs w:val="24"/>
                        <w:shd w:val="clear" w:color="auto" w:fill="FFFFFF"/>
                      </w:rPr>
                      <m:t>N×N</m:t>
                    </m:r>
                  </m:sub>
                </m:sSub>
              </m:oMath>
            </m:oMathPara>
          </w:p>
        </w:tc>
        <w:tc>
          <w:tcPr>
            <w:tcW w:w="990" w:type="dxa"/>
            <w:vAlign w:val="center"/>
            <w:hideMark/>
          </w:tcPr>
          <w:p w14:paraId="4F658DA9" w14:textId="77777777" w:rsidR="00A30D28" w:rsidRPr="0008336B" w:rsidRDefault="00A30D28" w:rsidP="00580505">
            <w:pPr>
              <w:spacing w:line="480" w:lineRule="auto"/>
              <w:jc w:val="center"/>
              <w:rPr>
                <w:rFonts w:cs="Times New Roman"/>
              </w:rPr>
            </w:pPr>
            <w:r w:rsidRPr="0008336B">
              <w:rPr>
                <w:rFonts w:cs="Times New Roman"/>
              </w:rPr>
              <w:t>(</w:t>
            </w:r>
            <w:r w:rsidRPr="0008336B">
              <w:rPr>
                <w:rFonts w:cs="Times New Roman"/>
                <w:noProof/>
              </w:rPr>
              <w:fldChar w:fldCharType="begin"/>
            </w:r>
            <w:r w:rsidRPr="0008336B">
              <w:rPr>
                <w:rFonts w:cs="Times New Roman"/>
                <w:noProof/>
              </w:rPr>
              <w:instrText xml:space="preserve"> SEQ Eq \* MERGEFORMAT </w:instrText>
            </w:r>
            <w:r w:rsidRPr="0008336B">
              <w:rPr>
                <w:rFonts w:cs="Times New Roman"/>
                <w:noProof/>
              </w:rPr>
              <w:fldChar w:fldCharType="separate"/>
            </w:r>
            <w:r w:rsidRPr="0008336B">
              <w:rPr>
                <w:rFonts w:cs="Times New Roman"/>
                <w:noProof/>
              </w:rPr>
              <w:t>1</w:t>
            </w:r>
            <w:r w:rsidRPr="0008336B">
              <w:rPr>
                <w:rFonts w:cs="Times New Roman"/>
                <w:noProof/>
              </w:rPr>
              <w:fldChar w:fldCharType="end"/>
            </w:r>
            <w:r w:rsidRPr="0008336B">
              <w:rPr>
                <w:rFonts w:cs="Times New Roman"/>
              </w:rPr>
              <w:t>)</w:t>
            </w:r>
          </w:p>
        </w:tc>
      </w:tr>
    </w:tbl>
    <w:p w14:paraId="24FB4308" w14:textId="77777777" w:rsidR="00A30D28" w:rsidRPr="0008336B" w:rsidRDefault="00A30D28" w:rsidP="00A30D28">
      <w:pPr>
        <w:spacing w:line="480" w:lineRule="auto"/>
        <w:jc w:val="both"/>
        <w:rPr>
          <w:rFonts w:cs="Times New Roman"/>
          <w:szCs w:val="24"/>
        </w:rPr>
      </w:pPr>
      <w:r w:rsidRPr="0008336B">
        <w:rPr>
          <w:rFonts w:cs="Times New Roman"/>
          <w:szCs w:val="24"/>
        </w:rPr>
        <w:t>Such that:</w:t>
      </w:r>
    </w:p>
    <w:p w14:paraId="564754AF" w14:textId="77777777" w:rsidR="00A30D28" w:rsidRPr="0008336B" w:rsidRDefault="00DC3331" w:rsidP="00A30D28">
      <w:pPr>
        <w:spacing w:line="480" w:lineRule="auto"/>
        <w:jc w:val="both"/>
        <w:rPr>
          <w:rFonts w:cs="Times New Roman"/>
          <w:color w:val="000000"/>
          <w:szCs w:val="24"/>
          <w:shd w:val="clear" w:color="auto" w:fill="FFFFFF"/>
        </w:rPr>
      </w:pPr>
      <m:oMathPara>
        <m:oMath>
          <m:limLow>
            <m:limLowPr>
              <m:ctrlPr>
                <w:rPr>
                  <w:rFonts w:ascii="Cambria Math" w:hAnsi="Cambria Math" w:cs="Times New Roman"/>
                  <w:i/>
                  <w:color w:val="000000"/>
                  <w:szCs w:val="24"/>
                  <w:shd w:val="clear" w:color="auto" w:fill="FFFFFF"/>
                </w:rPr>
              </m:ctrlPr>
            </m:limLowPr>
            <m:e>
              <m:groupChr>
                <m:groupChrPr>
                  <m:ctrlPr>
                    <w:rPr>
                      <w:rFonts w:ascii="Cambria Math" w:hAnsi="Cambria Math" w:cs="Times New Roman"/>
                      <w:i/>
                      <w:color w:val="000000"/>
                      <w:szCs w:val="24"/>
                      <w:shd w:val="clear" w:color="auto" w:fill="FFFFFF"/>
                    </w:rPr>
                  </m:ctrlPr>
                </m:groupChrPr>
                <m:e>
                  <m:d>
                    <m:dPr>
                      <m:begChr m:val="["/>
                      <m:endChr m:val="]"/>
                      <m:ctrlPr>
                        <w:rPr>
                          <w:rFonts w:ascii="Cambria Math" w:hAnsi="Cambria Math" w:cs="Times New Roman"/>
                          <w:i/>
                          <w:color w:val="000000"/>
                          <w:szCs w:val="24"/>
                          <w:shd w:val="clear" w:color="auto" w:fill="FFFFFF"/>
                        </w:rPr>
                      </m:ctrlPr>
                    </m:dPr>
                    <m:e>
                      <m:m>
                        <m:mPr>
                          <m:mcs>
                            <m:mc>
                              <m:mcPr>
                                <m:count m:val="4"/>
                                <m:mcJc m:val="center"/>
                              </m:mcPr>
                            </m:mc>
                          </m:mcs>
                          <m:ctrlPr>
                            <w:rPr>
                              <w:rFonts w:ascii="Cambria Math" w:hAnsi="Cambria Math" w:cs="Times New Roman"/>
                              <w:i/>
                              <w:color w:val="000000"/>
                              <w:szCs w:val="24"/>
                              <w:shd w:val="clear" w:color="auto" w:fill="FFFFFF"/>
                            </w:rPr>
                          </m:ctrlPr>
                        </m:mPr>
                        <m:mr>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11</m:t>
                                </m:r>
                              </m:sub>
                            </m:sSub>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1n</m:t>
                                </m:r>
                              </m:sub>
                            </m:sSub>
                          </m:e>
                        </m:mr>
                        <m:mr>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12</m:t>
                                </m:r>
                              </m:sub>
                            </m:sSub>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22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2n</m:t>
                                </m:r>
                              </m:sub>
                            </m:sSub>
                          </m:e>
                        </m:mr>
                        <m:mr>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mr>
                        <m:mr>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m1</m:t>
                                </m:r>
                              </m:sub>
                            </m:sSub>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mn</m:t>
                                </m:r>
                              </m:sub>
                            </m:sSub>
                          </m:e>
                        </m:mr>
                      </m:m>
                    </m:e>
                  </m:d>
                  <m:r>
                    <w:rPr>
                      <w:rFonts w:ascii="Cambria Math" w:hAnsi="Cambria Math" w:cs="Times New Roman"/>
                      <w:color w:val="000000"/>
                      <w:szCs w:val="24"/>
                      <w:shd w:val="clear" w:color="auto" w:fill="FFFFFF"/>
                    </w:rPr>
                    <m:t>∙</m:t>
                  </m:r>
                </m:e>
              </m:groupChr>
            </m:e>
            <m:lim>
              <m:sSub>
                <m:sSubPr>
                  <m:ctrlPr>
                    <w:rPr>
                      <w:rFonts w:ascii="Cambria Math" w:hAnsi="Cambria Math" w:cs="Times New Roman"/>
                      <w:color w:val="000000"/>
                      <w:szCs w:val="24"/>
                      <w:shd w:val="clear" w:color="auto" w:fill="FFFFFF"/>
                    </w:rPr>
                  </m:ctrlPr>
                </m:sSubPr>
                <m:e>
                  <m:r>
                    <m:rPr>
                      <m:sty m:val="p"/>
                    </m:rPr>
                    <w:rPr>
                      <w:rFonts w:ascii="Cambria Math" w:hAnsi="Cambria Math" w:cs="Times New Roman"/>
                      <w:color w:val="000000"/>
                      <w:szCs w:val="24"/>
                      <w:shd w:val="clear" w:color="auto" w:fill="FFFFFF"/>
                    </w:rPr>
                    <m:t>Ρ</m:t>
                  </m:r>
                </m:e>
                <m:sub>
                  <m:r>
                    <w:rPr>
                      <w:rFonts w:ascii="Cambria Math" w:hAnsi="Cambria Math" w:cs="Times New Roman"/>
                      <w:color w:val="000000"/>
                      <w:szCs w:val="24"/>
                      <w:shd w:val="clear" w:color="auto" w:fill="FFFFFF"/>
                    </w:rPr>
                    <m:t>M×N</m:t>
                  </m:r>
                </m:sub>
              </m:sSub>
            </m:lim>
          </m:limLow>
          <m:limLow>
            <m:limLowPr>
              <m:ctrlPr>
                <w:rPr>
                  <w:rFonts w:ascii="Cambria Math" w:hAnsi="Cambria Math" w:cs="Times New Roman"/>
                  <w:i/>
                  <w:color w:val="000000"/>
                  <w:szCs w:val="24"/>
                  <w:shd w:val="clear" w:color="auto" w:fill="FFFFFF"/>
                </w:rPr>
              </m:ctrlPr>
            </m:limLowPr>
            <m:e>
              <m:groupChr>
                <m:groupChrPr>
                  <m:ctrlPr>
                    <w:rPr>
                      <w:rFonts w:ascii="Cambria Math" w:hAnsi="Cambria Math" w:cs="Times New Roman"/>
                      <w:i/>
                      <w:color w:val="000000"/>
                      <w:szCs w:val="24"/>
                      <w:shd w:val="clear" w:color="auto" w:fill="FFFFFF"/>
                    </w:rPr>
                  </m:ctrlPr>
                </m:groupChrPr>
                <m:e>
                  <m:d>
                    <m:dPr>
                      <m:begChr m:val="["/>
                      <m:endChr m:val="]"/>
                      <m:ctrlPr>
                        <w:rPr>
                          <w:rFonts w:ascii="Cambria Math" w:hAnsi="Cambria Math" w:cs="Times New Roman"/>
                          <w:i/>
                          <w:color w:val="000000"/>
                          <w:szCs w:val="24"/>
                          <w:shd w:val="clear" w:color="auto" w:fill="FFFFFF"/>
                        </w:rPr>
                      </m:ctrlPr>
                    </m:dPr>
                    <m:e>
                      <m:m>
                        <m:mPr>
                          <m:mcs>
                            <m:mc>
                              <m:mcPr>
                                <m:count m:val="4"/>
                                <m:mcJc m:val="center"/>
                              </m:mcPr>
                            </m:mc>
                          </m:mcs>
                          <m:ctrlPr>
                            <w:rPr>
                              <w:rFonts w:ascii="Cambria Math" w:hAnsi="Cambria Math" w:cs="Times New Roman"/>
                              <w:i/>
                              <w:color w:val="000000"/>
                              <w:szCs w:val="24"/>
                              <w:shd w:val="clear" w:color="auto" w:fill="FFFFFF"/>
                            </w:rPr>
                          </m:ctrlPr>
                        </m:mPr>
                        <m:mr>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1</m:t>
                                </m:r>
                              </m:sub>
                            </m:sSub>
                          </m:e>
                          <m:e>
                            <m:r>
                              <w:rPr>
                                <w:rFonts w:ascii="Cambria Math" w:hAnsi="Cambria Math" w:cs="Times New Roman"/>
                                <w:color w:val="000000"/>
                                <w:szCs w:val="24"/>
                                <w:shd w:val="clear" w:color="auto" w:fill="FFFFFF"/>
                              </w:rPr>
                              <m:t>0</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0</m:t>
                            </m:r>
                          </m:e>
                        </m:mr>
                        <m:mr>
                          <m:e>
                            <m:r>
                              <w:rPr>
                                <w:rFonts w:ascii="Cambria Math" w:hAnsi="Cambria Math" w:cs="Times New Roman"/>
                                <w:color w:val="000000"/>
                                <w:szCs w:val="24"/>
                                <w:shd w:val="clear" w:color="auto" w:fill="FFFFFF"/>
                              </w:rPr>
                              <m:t>0</m:t>
                            </m:r>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2</m:t>
                                </m:r>
                              </m:sub>
                            </m:sSub>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0</m:t>
                            </m:r>
                          </m:e>
                        </m:mr>
                        <m:mr>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mr>
                        <m:mr>
                          <m:e>
                            <m:r>
                              <w:rPr>
                                <w:rFonts w:ascii="Cambria Math" w:hAnsi="Cambria Math" w:cs="Times New Roman"/>
                                <w:color w:val="000000"/>
                                <w:szCs w:val="24"/>
                                <w:shd w:val="clear" w:color="auto" w:fill="FFFFFF"/>
                              </w:rPr>
                              <m:t>0</m:t>
                            </m:r>
                          </m:e>
                          <m:e>
                            <m:r>
                              <w:rPr>
                                <w:rFonts w:ascii="Cambria Math" w:hAnsi="Cambria Math" w:cs="Times New Roman"/>
                                <w:color w:val="000000"/>
                                <w:szCs w:val="24"/>
                                <w:shd w:val="clear" w:color="auto" w:fill="FFFFFF"/>
                              </w:rPr>
                              <m:t>0</m:t>
                            </m:r>
                          </m:e>
                          <m:e>
                            <m:r>
                              <w:rPr>
                                <w:rFonts w:ascii="Cambria Math" w:hAnsi="Cambria Math" w:cs="Times New Roman"/>
                                <w:color w:val="000000"/>
                                <w:szCs w:val="24"/>
                                <w:shd w:val="clear" w:color="auto" w:fill="FFFFFF"/>
                              </w:rPr>
                              <m:t>⋯</m:t>
                            </m:r>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n</m:t>
                                </m:r>
                              </m:sub>
                            </m:sSub>
                          </m:e>
                        </m:mr>
                      </m:m>
                    </m:e>
                  </m:d>
                </m:e>
              </m:groupChr>
            </m:e>
            <m:lim>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Ẉ</m:t>
                  </m:r>
                </m:e>
                <m:sub>
                  <m:r>
                    <w:rPr>
                      <w:rFonts w:ascii="Cambria Math" w:hAnsi="Cambria Math" w:cs="Times New Roman"/>
                      <w:color w:val="000000"/>
                      <w:szCs w:val="24"/>
                      <w:shd w:val="clear" w:color="auto" w:fill="FFFFFF"/>
                    </w:rPr>
                    <m:t>N×N</m:t>
                  </m:r>
                </m:sub>
              </m:sSub>
            </m:lim>
          </m:limLow>
          <m:r>
            <w:rPr>
              <w:rFonts w:ascii="Cambria Math" w:hAnsi="Cambria Math" w:cs="Times New Roman"/>
              <w:color w:val="000000"/>
              <w:szCs w:val="24"/>
              <w:shd w:val="clear" w:color="auto" w:fill="FFFFFF"/>
            </w:rPr>
            <m:t xml:space="preserve">   =</m:t>
          </m:r>
          <m:limLow>
            <m:limLowPr>
              <m:ctrlPr>
                <w:rPr>
                  <w:rFonts w:ascii="Cambria Math" w:hAnsi="Cambria Math" w:cs="Times New Roman"/>
                  <w:i/>
                  <w:color w:val="000000"/>
                  <w:szCs w:val="24"/>
                  <w:shd w:val="clear" w:color="auto" w:fill="FFFFFF"/>
                </w:rPr>
              </m:ctrlPr>
            </m:limLowPr>
            <m:e>
              <m:groupChr>
                <m:groupChrPr>
                  <m:ctrlPr>
                    <w:rPr>
                      <w:rFonts w:ascii="Cambria Math" w:hAnsi="Cambria Math" w:cs="Times New Roman"/>
                      <w:i/>
                      <w:color w:val="000000"/>
                      <w:szCs w:val="24"/>
                      <w:shd w:val="clear" w:color="auto" w:fill="FFFFFF"/>
                    </w:rPr>
                  </m:ctrlPr>
                </m:groupChrPr>
                <m:e>
                  <m:d>
                    <m:dPr>
                      <m:begChr m:val="["/>
                      <m:endChr m:val="]"/>
                      <m:ctrlPr>
                        <w:rPr>
                          <w:rFonts w:ascii="Cambria Math" w:hAnsi="Cambria Math" w:cs="Times New Roman"/>
                          <w:i/>
                          <w:color w:val="000000"/>
                          <w:szCs w:val="24"/>
                          <w:shd w:val="clear" w:color="auto" w:fill="FFFFFF"/>
                        </w:rPr>
                      </m:ctrlPr>
                    </m:dPr>
                    <m:e>
                      <m:m>
                        <m:mPr>
                          <m:mcs>
                            <m:mc>
                              <m:mcPr>
                                <m:count m:val="4"/>
                                <m:mcJc m:val="center"/>
                              </m:mcPr>
                            </m:mc>
                          </m:mcs>
                          <m:ctrlPr>
                            <w:rPr>
                              <w:rFonts w:ascii="Cambria Math" w:hAnsi="Cambria Math" w:cs="Times New Roman"/>
                              <w:i/>
                              <w:color w:val="000000"/>
                              <w:szCs w:val="24"/>
                              <w:shd w:val="clear" w:color="auto" w:fill="FFFFFF"/>
                            </w:rPr>
                          </m:ctrlPr>
                        </m:mPr>
                        <m:mr>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1</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11</m:t>
                                </m:r>
                              </m:sub>
                            </m:sSub>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2</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n</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1n</m:t>
                                </m:r>
                              </m:sub>
                            </m:sSub>
                          </m:e>
                        </m:mr>
                        <m:mr>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1</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21</m:t>
                                </m:r>
                              </m:sub>
                            </m:sSub>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2</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22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n</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2n</m:t>
                                </m:r>
                              </m:sub>
                            </m:sSub>
                          </m:e>
                        </m:mr>
                        <m:mr>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e>
                            <m:r>
                              <w:rPr>
                                <w:rFonts w:ascii="Cambria Math" w:hAnsi="Cambria Math" w:cs="Times New Roman"/>
                                <w:color w:val="000000"/>
                                <w:szCs w:val="24"/>
                                <w:shd w:val="clear" w:color="auto" w:fill="FFFFFF"/>
                              </w:rPr>
                              <m:t>⋯</m:t>
                            </m:r>
                          </m:e>
                        </m:mr>
                        <m:mr>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1</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m1</m:t>
                                </m:r>
                              </m:sub>
                            </m:sSub>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2</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m2</m:t>
                                </m:r>
                              </m:sub>
                            </m:sSub>
                          </m:e>
                          <m:e>
                            <m:r>
                              <w:rPr>
                                <w:rFonts w:ascii="Cambria Math" w:hAnsi="Cambria Math" w:cs="Times New Roman"/>
                                <w:color w:val="000000"/>
                                <w:szCs w:val="24"/>
                                <w:shd w:val="clear" w:color="auto" w:fill="FFFFFF"/>
                              </w:rPr>
                              <m:t>⋯</m:t>
                            </m:r>
                          </m:e>
                          <m:e>
                            <m:sSub>
                              <m:sSubPr>
                                <m:ctrlPr>
                                  <w:rPr>
                                    <w:rFonts w:ascii="Cambria Math" w:hAnsi="Cambria Math" w:cs="Times New Roman"/>
                                    <w:i/>
                                    <w:color w:val="000000"/>
                                    <w:szCs w:val="24"/>
                                    <w:shd w:val="clear" w:color="auto" w:fill="FFFFFF"/>
                                  </w:rPr>
                                </m:ctrlPr>
                              </m:sSubPr>
                              <m:e>
                                <m:r>
                                  <w:rPr>
                                    <w:rFonts w:ascii="Cambria Math" w:hAnsi="Cambria Math" w:cs="Times New Roman"/>
                                    <w:color w:val="000000"/>
                                    <w:szCs w:val="24"/>
                                    <w:shd w:val="clear" w:color="auto" w:fill="FFFFFF"/>
                                  </w:rPr>
                                  <m:t>w</m:t>
                                </m:r>
                              </m:e>
                              <m:sub>
                                <m:r>
                                  <w:rPr>
                                    <w:rFonts w:ascii="Cambria Math" w:hAnsi="Cambria Math" w:cs="Times New Roman"/>
                                    <w:color w:val="000000"/>
                                    <w:szCs w:val="24"/>
                                    <w:shd w:val="clear" w:color="auto" w:fill="FFFFFF"/>
                                  </w:rPr>
                                  <m:t>n</m:t>
                                </m:r>
                              </m:sub>
                            </m:sSub>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mn</m:t>
                                </m:r>
                              </m:sub>
                            </m:sSub>
                          </m:e>
                        </m:mr>
                      </m:m>
                    </m:e>
                  </m:d>
                </m:e>
              </m:groupChr>
            </m:e>
            <m:lim>
              <m:sSub>
                <m:sSubPr>
                  <m:ctrlPr>
                    <w:rPr>
                      <w:rFonts w:ascii="Cambria Math" w:hAnsi="Cambria Math" w:cs="Times New Roman"/>
                      <w:i/>
                      <w:color w:val="000000"/>
                      <w:szCs w:val="24"/>
                      <w:shd w:val="clear" w:color="auto" w:fill="FFFFFF"/>
                    </w:rPr>
                  </m:ctrlPr>
                </m:sSubPr>
                <m:e>
                  <m:acc>
                    <m:accPr>
                      <m:ctrlPr>
                        <w:rPr>
                          <w:rFonts w:ascii="Cambria Math" w:hAnsi="Cambria Math" w:cs="Times New Roman"/>
                          <w:i/>
                          <w:color w:val="000000"/>
                          <w:szCs w:val="24"/>
                          <w:shd w:val="clear" w:color="auto" w:fill="FFFFFF"/>
                        </w:rPr>
                      </m:ctrlPr>
                    </m:accPr>
                    <m:e>
                      <m:r>
                        <m:rPr>
                          <m:sty m:val="p"/>
                        </m:rPr>
                        <w:rPr>
                          <w:rFonts w:ascii="Cambria Math" w:hAnsi="Cambria Math" w:cs="Times New Roman"/>
                          <w:color w:val="000000"/>
                          <w:szCs w:val="24"/>
                          <w:shd w:val="clear" w:color="auto" w:fill="FFFFFF"/>
                        </w:rPr>
                        <m:t>Ρ</m:t>
                      </m:r>
                      <m:r>
                        <w:rPr>
                          <w:rFonts w:ascii="Cambria Math" w:hAnsi="Cambria Math" w:cs="Times New Roman"/>
                          <w:color w:val="000000"/>
                          <w:szCs w:val="24"/>
                          <w:shd w:val="clear" w:color="auto" w:fill="FFFFFF"/>
                        </w:rPr>
                        <m:t xml:space="preserve"> </m:t>
                      </m:r>
                    </m:e>
                  </m:acc>
                </m:e>
                <m:sub>
                  <m:r>
                    <w:rPr>
                      <w:rFonts w:ascii="Cambria Math" w:hAnsi="Cambria Math" w:cs="Times New Roman"/>
                      <w:color w:val="000000"/>
                      <w:szCs w:val="24"/>
                      <w:shd w:val="clear" w:color="auto" w:fill="FFFFFF"/>
                    </w:rPr>
                    <m:t>M×N</m:t>
                  </m:r>
                </m:sub>
              </m:sSub>
            </m:lim>
          </m:limLow>
        </m:oMath>
      </m:oMathPara>
    </w:p>
    <w:p w14:paraId="0988A20F" w14:textId="77777777" w:rsidR="00A30D28" w:rsidRPr="0008336B" w:rsidRDefault="00A30D28" w:rsidP="00A30D28">
      <w:pPr>
        <w:spacing w:line="480" w:lineRule="auto"/>
        <w:jc w:val="both"/>
        <w:rPr>
          <w:rFonts w:cs="Times New Roman"/>
          <w:color w:val="000000"/>
          <w:szCs w:val="24"/>
          <w:shd w:val="clear" w:color="auto" w:fill="FFFFFF"/>
        </w:rPr>
      </w:pPr>
    </w:p>
    <w:p w14:paraId="59BDBCD0" w14:textId="77777777" w:rsidR="00A30D28" w:rsidRPr="0008336B" w:rsidRDefault="00A30D28" w:rsidP="00A30D28">
      <w:pPr>
        <w:pStyle w:val="Heading2"/>
      </w:pPr>
      <w:r w:rsidRPr="0008336B">
        <w:t xml:space="preserve">2D inversion </w:t>
      </w:r>
    </w:p>
    <w:p w14:paraId="5F016D93" w14:textId="77777777" w:rsidR="00A30D28" w:rsidRPr="0008336B" w:rsidRDefault="00A30D28" w:rsidP="00A30D28"/>
    <w:p w14:paraId="54D57D76" w14:textId="0429BA28" w:rsidR="00A30D28" w:rsidRDefault="00A30D28" w:rsidP="0008336B">
      <w:pPr>
        <w:widowControl w:val="0"/>
        <w:autoSpaceDE w:val="0"/>
        <w:autoSpaceDN w:val="0"/>
        <w:adjustRightInd w:val="0"/>
        <w:spacing w:line="480" w:lineRule="auto"/>
        <w:ind w:firstLine="360"/>
        <w:jc w:val="both"/>
        <w:rPr>
          <w:rFonts w:cs="Times New Roman"/>
        </w:rPr>
      </w:pPr>
      <w:r w:rsidRPr="0008336B">
        <w:rPr>
          <w:rFonts w:cs="Times New Roman"/>
        </w:rPr>
        <w:t xml:space="preserve">OCCAM2D software developed by </w:t>
      </w:r>
      <w:r w:rsidRPr="0008336B">
        <w:rPr>
          <w:rFonts w:cs="Times New Roman"/>
          <w:szCs w:val="24"/>
        </w:rPr>
        <w:fldChar w:fldCharType="begin" w:fldLock="1"/>
      </w:r>
      <w:r w:rsidRPr="0008336B">
        <w:rPr>
          <w:rFonts w:cs="Times New Roman"/>
          <w:szCs w:val="24"/>
        </w:rPr>
        <w:instrText>ADDIN CSL_CITATION {"citationItems":[{"id":"ITEM-1","itemData":{"abstract":"Magnetotelluric (MT) data are inverted for smooth 2-D models using an extension of the existing I-D algorithm, Occam's inversion. Since an MT data set consists of a finite number of imprecise data, an infinity of solutions to the inverse problem exists. Fitting field or synthetic electromagnetic data as closely as possible results in theoretical models with a maximum amount of roughness, or structure. How- ever, by relaxing the misfit criterion only a small amount, models which are maximally smooth may be generated. Smooth models are less likely to result in overinterpretation of the data and reflect the true resolving power of the MT method. The models are composed of a large number of rectangular prisms, each having a constant conductivity. A priori informa- tion, in the form of boundary locations only or both boundary locations and conductivity, may be in- cluded, providing a powerful tool for improving the resolving power of the data. Joint inversion ofTE and TM synthetic data generated from known models allows comparison of smooth models with the true structure. In most cases, smoothed versions of the true structure may be recovered in 12-16 iterations. However, resistive features with a size comparable to depth of burial are poorly resolved. Real MT data present problems of non-Gaussian data errors, the breakdown of the two-dimensionality assumption and the large number of data in broadband soundings; nevertheless, real data can be inverted using the algorithm.","author":[{"dropping-particle":"","family":"DeGroot-Hedlin","given":"C","non-dropping-particle":"","parse-names":false,"suffix":""},{"dropping-particle":"","family":"Constable","given":"S.","non-dropping-particle":"","parse-names":false,"suffix":""}],"container-title":"Geophysics","id":"ITEM-1","issue":"12","issued":{"date-parts":[["1990"]]},"page":"1613-1624","title":"Occam's inversion to generate smooth, two-dimensional models from magnetotelluric data","type":"article-journal","volume":"55"},"uris":["http://www.mendeley.com/documents/?uuid=27d2054f-e814-41e8-b8ed-b238c405458e"]}],"mendeley":{"formattedCitation":"(DeGroot-Hedlin and Constable, 1990)","manualFormatting":"de Groot-Hedlin C. and Constable S., (1990)","plainTextFormattedCitation":"(DeGroot-Hedlin and Constable, 1990)","previouslyFormattedCitation":"(DeGroot-Hedlin and Constable, 1990)"},"properties":{"noteIndex":0},"schema":"https://github.com/citation-style-language/schema/raw/master/csl-citation.json"}</w:instrText>
      </w:r>
      <w:r w:rsidRPr="0008336B">
        <w:rPr>
          <w:rFonts w:cs="Times New Roman"/>
          <w:szCs w:val="24"/>
        </w:rPr>
        <w:fldChar w:fldCharType="separate"/>
      </w:r>
      <w:r w:rsidRPr="0008336B">
        <w:rPr>
          <w:rFonts w:cs="Times New Roman"/>
          <w:noProof/>
          <w:szCs w:val="24"/>
        </w:rPr>
        <w:t>de Groot-Hedlin C. and Constable S., (1990)</w:t>
      </w:r>
      <w:r w:rsidRPr="0008336B">
        <w:rPr>
          <w:rFonts w:cs="Times New Roman"/>
          <w:szCs w:val="24"/>
        </w:rPr>
        <w:fldChar w:fldCharType="end"/>
      </w:r>
      <w:r w:rsidRPr="0008336B">
        <w:rPr>
          <w:rFonts w:cs="Times New Roman"/>
          <w:szCs w:val="24"/>
        </w:rPr>
        <w:t xml:space="preserve"> was used to carry out the 2D inversion of all CSAMT lines, and to ascertain the trueness of each feature, a sensitivity analysis was carried out by the 2D forward-modeling. </w:t>
      </w:r>
      <w:del w:id="215" w:author="asus" w:date="2021-08-26T16:54:00Z">
        <w:r w:rsidRPr="0008336B" w:rsidDel="00D51DA8">
          <w:rPr>
            <w:rFonts w:cs="Times New Roman"/>
            <w:szCs w:val="24"/>
          </w:rPr>
          <w:delText xml:space="preserve">Indeed, </w:delText>
        </w:r>
      </w:del>
      <w:r w:rsidRPr="0008336B">
        <w:rPr>
          <w:rFonts w:cs="Times New Roman"/>
        </w:rPr>
        <w:t xml:space="preserve">OCCAM2D uses a finite-element (FE) algorithm developed by </w:t>
      </w:r>
      <w:r w:rsidRPr="0008336B">
        <w:rPr>
          <w:rFonts w:cs="Times New Roman"/>
        </w:rPr>
        <w:fldChar w:fldCharType="begin" w:fldLock="1"/>
      </w:r>
      <w:r w:rsidRPr="0008336B">
        <w:rPr>
          <w:rFonts w:cs="Times New Roman"/>
        </w:rPr>
        <w:instrText>ADDIN CSL_CITATION {"citationItems":[{"id":"ITEM-1","itemData":{"author":[{"dropping-particle":"","family":"Wannamaker","given":"Philip E","non-dropping-particle":"","parse-names":false,"suffix":""},{"dropping-particle":"","family":"Stodt","given":"John A.","non-dropping-particle":"","parse-names":false,"suffix":""},{"dropping-particle":"","family":"Rijo","given":"Luis","non-dropping-particle":"","parse-names":false,"suffix":""}],"container-title":"Geophysics","id":"ITEM-1","issued":{"date-parts":[["1987"]]},"page":"277-296","title":"A stable finite element solution for two-dimensional magnetotelluric modelling Stodt Rijo","type":"article-journal","volume":"88"},"uris":["http://www.mendeley.com/documents/?uuid=0e317158-365d-4d58-b5a9-817746cfff4f"]}],"mendeley":{"formattedCitation":"(Wannamaker et al., 1987)","plainTextFormattedCitation":"(Wannamaker et al., 1987)","previouslyFormattedCitation":"(Wannamaker et al., 1987)"},"properties":{"noteIndex":0},"schema":"https://github.com/citation-style-language/schema/raw/master/csl-citation.json"}</w:instrText>
      </w:r>
      <w:r w:rsidRPr="0008336B">
        <w:rPr>
          <w:rFonts w:cs="Times New Roman"/>
        </w:rPr>
        <w:fldChar w:fldCharType="separate"/>
      </w:r>
      <w:r w:rsidRPr="0008336B">
        <w:rPr>
          <w:rFonts w:cs="Times New Roman"/>
          <w:noProof/>
        </w:rPr>
        <w:t>(Wannamaker et al., 1987)</w:t>
      </w:r>
      <w:r w:rsidRPr="0008336B">
        <w:rPr>
          <w:rFonts w:cs="Times New Roman"/>
        </w:rPr>
        <w:fldChar w:fldCharType="end"/>
      </w:r>
      <w:r w:rsidRPr="0008336B">
        <w:rPr>
          <w:rFonts w:cs="Times New Roman"/>
        </w:rPr>
        <w:t xml:space="preserve"> to compute the forward-</w:t>
      </w:r>
      <w:r w:rsidRPr="0008336B">
        <w:rPr>
          <w:rFonts w:cs="Times New Roman"/>
          <w:szCs w:val="24"/>
        </w:rPr>
        <w:t xml:space="preserve">solution and is an inherently altered Gauss-Newton optimization method to minimize the objective function for the inverse problem. Typically, the number of </w:t>
      </w:r>
      <w:r w:rsidRPr="0008336B">
        <w:rPr>
          <w:rFonts w:cs="Times New Roman"/>
        </w:rPr>
        <w:t xml:space="preserve">horizontal and vertical nodes for forward modeling is greater than that of inversion </w:t>
      </w:r>
      <w:r w:rsidRPr="0008336B">
        <w:rPr>
          <w:rFonts w:cs="Times New Roman"/>
        </w:rPr>
        <w:fldChar w:fldCharType="begin" w:fldLock="1"/>
      </w:r>
      <w:r w:rsidRPr="0008336B">
        <w:rPr>
          <w:rFonts w:cs="Times New Roman"/>
        </w:rPr>
        <w:instrText>ADDIN CSL_CITATION {"citationItems":[{"id":"ITEM-1","itemData":{"DOI":"10.1088/1742-6596/739/1/012057","ISSN":"17426596","abstract":"Controlled source audio-frequency magnetotellurics (CSAMT) is a frequency-domain electromagnetic sounding technique which uses a fixed grounded dipole as an artificial signal source. Measurement of CSAMT with finite distance between transmitter and receiver caused a complex wave. The shifted of the electric field due to the static effect caused elevated resistivity curve up or down and affects the result of measurement. The objective of this study was to obtain data that have been corrected for source and static effects as to have the same characteristic as MT data which are assumed to exhibit plane wave properties. Corrected CSAMT data were inverted to reveal subsurface resistivity model. Source effect correction method was applied to eliminate the effect of the signal source and static effect was corrected by using spatial filtering technique. Inversion method that used in this study is the Occam's 2D Inversion. The results of inversion produces smooth models with a small misfit value, it means the model can describe subsurface conditions well. Based on the result of inversion was predicted measurement area is rock that has high permeability values with rich hot fluid.","author":[{"dropping-particle":"","family":"Hamdi","given":"H.","non-dropping-particle":"","parse-names":false,"suffix":""},{"dropping-particle":"","family":"Qausar","given":"A. M.","non-dropping-particle":"","parse-names":false,"suffix":""},{"dropping-particle":"","family":"Srigutomo","given":"W.","non-dropping-particle":"","parse-names":false,"suffix":""}],"container-title":"Journal of Physics: Conference Series","id":"ITEM-1","issue":"1","issued":{"date-parts":[["2016"]]},"page":"0-6","title":"CSAMT data processing with source effect and static corrections, application of Occam's Inversion, and its application in geothermal system","type":"article-journal","volume":"739"},"uris":["http://www.mendeley.com/documents/?uuid=c79f78eb-7bc5-475c-a524-f03fdf14d97a"]}],"mendeley":{"formattedCitation":"(Hamdi et al., 2016)","plainTextFormattedCitation":"(Hamdi et al., 2016)","previouslyFormattedCitation":"(Hamdi et al., 2016)"},"properties":{"noteIndex":0},"schema":"https://github.com/citation-style-language/schema/raw/master/csl-citation.json"}</w:instrText>
      </w:r>
      <w:r w:rsidRPr="0008336B">
        <w:rPr>
          <w:rFonts w:cs="Times New Roman"/>
        </w:rPr>
        <w:fldChar w:fldCharType="separate"/>
      </w:r>
      <w:r w:rsidRPr="0008336B">
        <w:rPr>
          <w:rFonts w:cs="Times New Roman"/>
          <w:noProof/>
        </w:rPr>
        <w:t>(Hamdi et al., 2016)</w:t>
      </w:r>
      <w:r w:rsidRPr="0008336B">
        <w:rPr>
          <w:rFonts w:cs="Times New Roman"/>
        </w:rPr>
        <w:fldChar w:fldCharType="end"/>
      </w:r>
      <w:r w:rsidRPr="0008336B">
        <w:rPr>
          <w:rFonts w:cs="Times New Roman"/>
        </w:rPr>
        <w:t>. The PT uses the FE structured grid and the best configuration of the noise floor throughout the inversion was set to 10% for the apparent resistivity and 20% for the phase after several tests. In addition, CSAMT response using the FE structured mesh is calculated and interpolated for 16 frequencies rang</w:t>
      </w:r>
      <w:ins w:id="216" w:author="asus" w:date="2021-08-26T16:58:00Z">
        <w:r w:rsidR="001B5CDC">
          <w:rPr>
            <w:rFonts w:cs="Times New Roman"/>
          </w:rPr>
          <w:t>ing</w:t>
        </w:r>
      </w:ins>
      <w:del w:id="217" w:author="asus" w:date="2021-08-26T16:58:00Z">
        <w:r w:rsidRPr="0008336B" w:rsidDel="001B5CDC">
          <w:rPr>
            <w:rFonts w:cs="Times New Roman"/>
          </w:rPr>
          <w:delText>ed</w:delText>
        </w:r>
      </w:del>
      <w:r w:rsidRPr="0008336B">
        <w:rPr>
          <w:rFonts w:cs="Times New Roman"/>
        </w:rPr>
        <w:t xml:space="preserve"> from 1 to 8192 Hz. We also tested the resolution and approachability for calculating the mesh by using different horizontal partitions. Finally, we cho</w:t>
      </w:r>
      <w:del w:id="218" w:author="asus" w:date="2021-08-26T16:59:00Z">
        <w:r w:rsidRPr="0008336B" w:rsidDel="001B5CDC">
          <w:rPr>
            <w:rFonts w:cs="Times New Roman"/>
          </w:rPr>
          <w:delText>o</w:delText>
        </w:r>
      </w:del>
      <w:r w:rsidRPr="0008336B">
        <w:rPr>
          <w:rFonts w:cs="Times New Roman"/>
        </w:rPr>
        <w:t>se a homogenous half-space of 150 Ω.m as the starting model for all nine profiles. The detail</w:t>
      </w:r>
      <w:ins w:id="219" w:author="asus" w:date="2021-08-26T16:59:00Z">
        <w:r w:rsidR="001B5CDC">
          <w:rPr>
            <w:rFonts w:cs="Times New Roman"/>
          </w:rPr>
          <w:t>s</w:t>
        </w:r>
      </w:ins>
      <w:r w:rsidRPr="0008336B">
        <w:rPr>
          <w:rFonts w:cs="Times New Roman"/>
        </w:rPr>
        <w:t xml:space="preserve"> about 2D inversion of each profile data such as model mesh, final RMS, is given in </w:t>
      </w:r>
      <w:r w:rsidRPr="0008336B">
        <w:rPr>
          <w:rFonts w:cs="Times New Roman"/>
        </w:rPr>
        <w:fldChar w:fldCharType="begin"/>
      </w:r>
      <w:r w:rsidRPr="0008336B">
        <w:rPr>
          <w:rFonts w:cs="Times New Roman"/>
        </w:rPr>
        <w:instrText xml:space="preserve"> REF _Ref80209221 \h  \* MERGEFORMAT </w:instrText>
      </w:r>
      <w:r w:rsidRPr="0008336B">
        <w:rPr>
          <w:rFonts w:cs="Times New Roman"/>
        </w:rPr>
      </w:r>
      <w:r w:rsidRPr="0008336B">
        <w:rPr>
          <w:rFonts w:cs="Times New Roman"/>
        </w:rPr>
        <w:fldChar w:fldCharType="separate"/>
      </w:r>
      <w:r w:rsidRPr="0008336B">
        <w:t xml:space="preserve">Table </w:t>
      </w:r>
      <w:r w:rsidRPr="0008336B">
        <w:rPr>
          <w:noProof/>
        </w:rPr>
        <w:t>2</w:t>
      </w:r>
      <w:r w:rsidRPr="0008336B">
        <w:rPr>
          <w:rFonts w:cs="Times New Roman"/>
        </w:rPr>
        <w:fldChar w:fldCharType="end"/>
      </w:r>
      <w:r w:rsidRPr="0008336B">
        <w:rPr>
          <w:rFonts w:cs="Times New Roman"/>
        </w:rPr>
        <w:t>. Several iterations are used in FE algorithms to achieve a low RMS and the best model for nine lines was selected with the best model resolution</w:t>
      </w:r>
      <w:r w:rsidRPr="0008336B">
        <w:rPr>
          <w:rFonts w:cs="Times New Roman"/>
          <w:szCs w:val="24"/>
        </w:rPr>
        <w:t xml:space="preserve">. </w:t>
      </w:r>
      <w:r w:rsidRPr="0008336B">
        <w:rPr>
          <w:rFonts w:cs="Times New Roman"/>
          <w:szCs w:val="24"/>
        </w:rPr>
        <w:fldChar w:fldCharType="begin"/>
      </w:r>
      <w:r w:rsidRPr="0008336B">
        <w:rPr>
          <w:rFonts w:cs="Times New Roman"/>
          <w:szCs w:val="24"/>
        </w:rPr>
        <w:instrText xml:space="preserve"> REF _Ref80206058 \h  \* MERGEFORMAT </w:instrText>
      </w:r>
      <w:r w:rsidRPr="0008336B">
        <w:rPr>
          <w:rFonts w:cs="Times New Roman"/>
          <w:szCs w:val="24"/>
        </w:rPr>
      </w:r>
      <w:r w:rsidRPr="0008336B">
        <w:rPr>
          <w:rFonts w:cs="Times New Roman"/>
          <w:szCs w:val="24"/>
        </w:rPr>
        <w:fldChar w:fldCharType="separate"/>
      </w:r>
      <w:r w:rsidRPr="0008336B">
        <w:rPr>
          <w:rFonts w:cs="Times New Roman"/>
          <w:szCs w:val="24"/>
        </w:rPr>
        <w:t xml:space="preserve">Figure </w:t>
      </w:r>
      <w:r w:rsidRPr="0008336B">
        <w:rPr>
          <w:rFonts w:cs="Times New Roman"/>
          <w:noProof/>
          <w:szCs w:val="24"/>
        </w:rPr>
        <w:t>3</w:t>
      </w:r>
      <w:r w:rsidRPr="0008336B">
        <w:rPr>
          <w:rFonts w:cs="Times New Roman"/>
          <w:szCs w:val="24"/>
        </w:rPr>
        <w:fldChar w:fldCharType="end"/>
      </w:r>
      <w:r w:rsidRPr="0008336B">
        <w:rPr>
          <w:rFonts w:cs="Times New Roman"/>
        </w:rPr>
        <w:t xml:space="preserve"> shows some fitting curves of resistivity and phase inversion of the HJ section (line 01 and line 04) and the ZM section ( line 06 and line08).</w:t>
      </w:r>
    </w:p>
    <w:p w14:paraId="1D3B08A3" w14:textId="77777777" w:rsidR="0008336B" w:rsidRPr="0008336B" w:rsidRDefault="0008336B" w:rsidP="0008336B">
      <w:pPr>
        <w:widowControl w:val="0"/>
        <w:autoSpaceDE w:val="0"/>
        <w:autoSpaceDN w:val="0"/>
        <w:adjustRightInd w:val="0"/>
        <w:spacing w:line="480" w:lineRule="auto"/>
        <w:ind w:firstLine="360"/>
        <w:jc w:val="both"/>
        <w:rPr>
          <w:rFonts w:cs="Times New Roman"/>
        </w:rPr>
      </w:pPr>
    </w:p>
    <w:p w14:paraId="7CC716D9" w14:textId="77777777" w:rsidR="00A30D28" w:rsidRPr="0008336B" w:rsidRDefault="00A30D28" w:rsidP="00A30D28">
      <w:pPr>
        <w:pStyle w:val="Heading2"/>
      </w:pPr>
      <w:bookmarkStart w:id="220" w:name="_Hlk73979640"/>
      <w:bookmarkStart w:id="221" w:name="_Hlk78975404"/>
      <w:bookmarkStart w:id="222" w:name="_Hlk73563213"/>
      <w:bookmarkStart w:id="223" w:name="_Hlk72924501"/>
      <w:r w:rsidRPr="0008336B">
        <w:t xml:space="preserve">Pseudo-stratigraphy log and pseudo-3D map construction </w:t>
      </w:r>
      <w:bookmarkEnd w:id="220"/>
    </w:p>
    <w:bookmarkEnd w:id="221"/>
    <w:p w14:paraId="7CC48787" w14:textId="77777777" w:rsidR="00A30D28" w:rsidRPr="0008336B" w:rsidRDefault="00A30D28" w:rsidP="00A30D28"/>
    <w:p w14:paraId="1A903A42" w14:textId="28A29AC3" w:rsidR="00A30D28" w:rsidRPr="0008336B" w:rsidRDefault="00A30D28" w:rsidP="00A30D28">
      <w:pPr>
        <w:spacing w:line="480" w:lineRule="auto"/>
        <w:ind w:firstLine="360"/>
        <w:jc w:val="both"/>
        <w:rPr>
          <w:rFonts w:cs="Times New Roman"/>
        </w:rPr>
      </w:pPr>
      <w:r w:rsidRPr="0008336B">
        <w:rPr>
          <w:rFonts w:cs="Times New Roman"/>
        </w:rPr>
        <w:t>Commonly, the inversion result presumes to reveal the true resistivity values of underground layers and should not be from the resistivity values measured during the drilling operations or by other methods. Therefore, it is feasible to replace each calculated resistivity resulting from the inversion with its true resistivity obtained after previous drilling operations by including a likelihood error (</w:t>
      </w:r>
      <m:oMath>
        <m:r>
          <w:rPr>
            <w:rFonts w:ascii="Cambria Math" w:hAnsi="Cambria Math" w:cs="Times New Roman"/>
          </w:rPr>
          <m:t>ptol</m:t>
        </m:r>
      </m:oMath>
      <w:r w:rsidRPr="0008336B">
        <w:rPr>
          <w:rFonts w:cs="Times New Roman"/>
        </w:rPr>
        <w:t>). Thus, we can build stratigraphic logs named “pseudo-stratigraphy logs</w:t>
      </w:r>
      <w:r w:rsidRPr="0008336B">
        <w:t>”</w:t>
      </w:r>
      <w:r w:rsidRPr="0008336B">
        <w:rPr>
          <w:rFonts w:cs="Times New Roman"/>
        </w:rPr>
        <w:t xml:space="preserve"> to highlight the different boundaries of the layers (top and bottom) from the surface to the depth at each given station. This approach could </w:t>
      </w:r>
      <w:ins w:id="224" w:author="asus" w:date="2021-08-26T17:09:00Z">
        <w:r w:rsidR="007856E3">
          <w:rPr>
            <w:rFonts w:cs="Times New Roman"/>
          </w:rPr>
          <w:t>aid in</w:t>
        </w:r>
        <w:r w:rsidR="007856E3" w:rsidRPr="007856E3">
          <w:rPr>
            <w:rFonts w:cs="Times New Roman"/>
          </w:rPr>
          <w:t xml:space="preserve"> </w:t>
        </w:r>
        <w:r w:rsidR="007856E3" w:rsidRPr="0008336B">
          <w:rPr>
            <w:rFonts w:cs="Times New Roman"/>
          </w:rPr>
          <w:t>knowing beforehand the nature of each given layer (resistive, conductive, or a fracture zone)</w:t>
        </w:r>
        <w:r w:rsidR="007856E3">
          <w:rPr>
            <w:rFonts w:cs="Times New Roman"/>
          </w:rPr>
          <w:t xml:space="preserve"> thereby </w:t>
        </w:r>
      </w:ins>
      <w:r w:rsidRPr="0008336B">
        <w:rPr>
          <w:rFonts w:cs="Times New Roman"/>
        </w:rPr>
        <w:t>limit</w:t>
      </w:r>
      <w:ins w:id="225" w:author="asus" w:date="2021-08-26T17:10:00Z">
        <w:r w:rsidR="007856E3">
          <w:rPr>
            <w:rFonts w:cs="Times New Roman"/>
          </w:rPr>
          <w:t>ing</w:t>
        </w:r>
      </w:ins>
      <w:r w:rsidRPr="0008336B">
        <w:rPr>
          <w:rFonts w:cs="Times New Roman"/>
        </w:rPr>
        <w:t xml:space="preserve"> the failure</w:t>
      </w:r>
      <w:ins w:id="226" w:author="asus" w:date="2021-08-26T17:06:00Z">
        <w:r w:rsidR="001B5CDC">
          <w:rPr>
            <w:rFonts w:cs="Times New Roman"/>
          </w:rPr>
          <w:t>s associated with</w:t>
        </w:r>
      </w:ins>
      <w:r w:rsidRPr="0008336B">
        <w:rPr>
          <w:rFonts w:cs="Times New Roman"/>
        </w:rPr>
        <w:t xml:space="preserve"> drilling </w:t>
      </w:r>
      <w:del w:id="227" w:author="asus" w:date="2021-08-26T17:07:00Z">
        <w:r w:rsidRPr="0008336B" w:rsidDel="001B5CDC">
          <w:rPr>
            <w:rFonts w:cs="Times New Roman"/>
          </w:rPr>
          <w:delText xml:space="preserve">rates </w:delText>
        </w:r>
      </w:del>
      <w:del w:id="228" w:author="asus" w:date="2021-08-26T17:09:00Z">
        <w:r w:rsidRPr="0008336B" w:rsidDel="007856E3">
          <w:rPr>
            <w:rFonts w:cs="Times New Roman"/>
          </w:rPr>
          <w:delText>knowing beforehand the nature of each given layer (resistive, conductive, or a fracture zone)</w:delText>
        </w:r>
      </w:del>
      <w:r w:rsidRPr="0008336B">
        <w:rPr>
          <w:rFonts w:cs="Times New Roman"/>
        </w:rPr>
        <w:t>.</w:t>
      </w:r>
    </w:p>
    <w:p w14:paraId="2A17C554" w14:textId="0E91734F" w:rsidR="00A30D28" w:rsidRPr="0008336B" w:rsidRDefault="00A30D28" w:rsidP="00A30D28">
      <w:pPr>
        <w:spacing w:line="480" w:lineRule="auto"/>
        <w:ind w:firstLine="360"/>
        <w:jc w:val="both"/>
        <w:rPr>
          <w:rFonts w:cs="Times New Roman"/>
        </w:rPr>
      </w:pPr>
      <w:bookmarkStart w:id="229" w:name="_Hlk74150685"/>
      <w:bookmarkEnd w:id="222"/>
      <w:r w:rsidRPr="0008336B">
        <w:rPr>
          <w:rFonts w:cs="Times New Roman"/>
        </w:rPr>
        <w:t xml:space="preserve">The </w:t>
      </w:r>
      <w:r w:rsidRPr="0008336B">
        <w:rPr>
          <w:rFonts w:eastAsia="TimesNewRomanPSMT" w:cs="Times New Roman"/>
          <w:szCs w:val="24"/>
        </w:rPr>
        <w:t>“</w:t>
      </w:r>
      <w:r w:rsidRPr="0008336B">
        <w:rPr>
          <w:rFonts w:cs="Times New Roman"/>
        </w:rPr>
        <w:t xml:space="preserve">pseudo-stratigraphic log” </w:t>
      </w:r>
      <w:r w:rsidRPr="0008336B">
        <w:rPr>
          <w:rFonts w:eastAsia="TimesNewRomanPSMT" w:cs="Times New Roman"/>
          <w:szCs w:val="24"/>
        </w:rPr>
        <w:t>construction</w:t>
      </w:r>
      <w:r w:rsidRPr="0008336B">
        <w:rPr>
          <w:rFonts w:cs="Times New Roman"/>
        </w:rPr>
        <w:t xml:space="preserve"> commenced by generating a new </w:t>
      </w:r>
      <w:ins w:id="230" w:author="asus" w:date="2021-08-26T17:11:00Z">
        <w:r w:rsidR="007856E3" w:rsidRPr="0008336B">
          <w:rPr>
            <w:rFonts w:cs="Times New Roman"/>
          </w:rPr>
          <w:t xml:space="preserve">resistivity </w:t>
        </w:r>
      </w:ins>
      <w:r w:rsidRPr="0008336B">
        <w:rPr>
          <w:rFonts w:cs="Times New Roman"/>
        </w:rPr>
        <w:t xml:space="preserve">model </w:t>
      </w:r>
      <w:del w:id="231" w:author="asus" w:date="2021-08-26T17:11:00Z">
        <w:r w:rsidRPr="0008336B" w:rsidDel="007856E3">
          <w:rPr>
            <w:rFonts w:cs="Times New Roman"/>
          </w:rPr>
          <w:delText xml:space="preserve">resistivity </w:delText>
        </w:r>
      </w:del>
      <w:r w:rsidRPr="0008336B">
        <w:rPr>
          <w:rFonts w:cs="Times New Roman"/>
        </w:rPr>
        <w:t>from the 2D inversion results (CRM). The NM is created using the  input true resistivity values TRES (</w:t>
      </w:r>
      <m:oMath>
        <m:r>
          <m:rPr>
            <m:sty m:val="bi"/>
          </m:rPr>
          <w:rPr>
            <w:rFonts w:ascii="Cambria Math" w:hAnsi="Cambria Math" w:cs="Times New Roman"/>
          </w:rPr>
          <m:t>T</m:t>
        </m:r>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m:t>
                </m:r>
              </m:sub>
            </m:sSub>
            <m:r>
              <w:rPr>
                <w:rFonts w:ascii="Cambria Math" w:hAnsi="Cambria Math" w:cs="Times New Roman"/>
              </w:rPr>
              <m:t xml:space="preserve"> , …,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 xml:space="preserve"> ;1≤k≤K</m:t>
            </m:r>
          </m:e>
        </m:d>
        <m:r>
          <w:rPr>
            <w:rFonts w:ascii="Cambria Math" w:hAnsi="Cambria Math" w:cs="Times New Roman"/>
          </w:rPr>
          <m:t xml:space="preserve">) </m:t>
        </m:r>
      </m:oMath>
      <w:r w:rsidRPr="0008336B">
        <w:rPr>
          <w:rFonts w:cs="Times New Roman"/>
        </w:rPr>
        <w:t xml:space="preserve">and input </w:t>
      </w:r>
      <w:bookmarkStart w:id="232" w:name="_Hlk78993411"/>
      <w:r w:rsidRPr="0008336B">
        <w:rPr>
          <w:rFonts w:cs="Times New Roman"/>
        </w:rPr>
        <w:t>layer names LN</w:t>
      </w:r>
      <w:ins w:id="233" w:author="asus" w:date="2021-08-26T17:12:00Z">
        <w:r w:rsidR="007856E3">
          <w:rPr>
            <w:rFonts w:cs="Times New Roman"/>
          </w:rPr>
          <w:t xml:space="preserve"> </w:t>
        </w:r>
      </w:ins>
      <w:commentRangeStart w:id="234"/>
      <w:r w:rsidRPr="0008336B">
        <w:rPr>
          <w:rFonts w:cs="Times New Roman"/>
        </w:rPr>
        <w:t>(</w:t>
      </w:r>
      <w:commentRangeEnd w:id="234"/>
      <w:r w:rsidR="007856E3">
        <w:rPr>
          <w:rStyle w:val="CommentReference"/>
        </w:rPr>
        <w:commentReference w:id="234"/>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 xml:space="preserve"> , …,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K</m:t>
                </m:r>
              </m:sub>
            </m:sSub>
            <m:r>
              <w:rPr>
                <w:rFonts w:ascii="Cambria Math" w:hAnsi="Cambria Math" w:cs="Times New Roman"/>
              </w:rPr>
              <m:t xml:space="preserve"> ;k=1, ⋯K</m:t>
            </m:r>
          </m:e>
        </m:d>
        <m:r>
          <w:rPr>
            <w:rFonts w:ascii="Cambria Math" w:hAnsi="Cambria Math" w:cs="Times New Roman"/>
          </w:rPr>
          <m:t xml:space="preserve">, </m:t>
        </m:r>
      </m:oMath>
      <w:r w:rsidRPr="0008336B">
        <w:rPr>
          <w:rFonts w:cs="Times New Roman"/>
        </w:rPr>
        <w:t xml:space="preserve"> where </w:t>
      </w:r>
      <m:oMath>
        <m:r>
          <w:rPr>
            <w:rFonts w:ascii="Cambria Math" w:hAnsi="Cambria Math" w:cs="Times New Roman"/>
          </w:rPr>
          <m:t>k</m:t>
        </m:r>
      </m:oMath>
      <w:r w:rsidRPr="0008336B">
        <w:rPr>
          <w:rFonts w:cs="Times New Roman"/>
        </w:rPr>
        <w:t xml:space="preserve">  is the number of the provided TRES. </w:t>
      </w:r>
      <w:commentRangeStart w:id="235"/>
      <w:r w:rsidRPr="0008336B">
        <w:rPr>
          <w:rFonts w:cs="Times New Roman"/>
        </w:rPr>
        <w:t xml:space="preserve">It consists </w:t>
      </w:r>
      <w:bookmarkEnd w:id="232"/>
      <w:r w:rsidRPr="0008336B">
        <w:rPr>
          <w:rFonts w:cs="Times New Roman"/>
        </w:rPr>
        <w:t>to give to each calculated resistivity from 2D inversion, its corresponding real value from TRES</w:t>
      </w:r>
      <w:bookmarkStart w:id="236" w:name="_Hlk78978346"/>
      <w:r w:rsidRPr="0008336B">
        <w:rPr>
          <w:rFonts w:cs="Times New Roman"/>
        </w:rPr>
        <w:t>:</w:t>
      </w:r>
      <w:commentRangeEnd w:id="235"/>
      <w:r w:rsidR="007856E3">
        <w:rPr>
          <w:rStyle w:val="CommentReference"/>
        </w:rPr>
        <w:commentReference w:id="235"/>
      </w:r>
    </w:p>
    <w:p w14:paraId="6CF9E8B3" w14:textId="77777777" w:rsidR="00A30D28" w:rsidRPr="0008336B" w:rsidRDefault="00A30D28" w:rsidP="00A30D28">
      <w:pPr>
        <w:spacing w:line="480" w:lineRule="auto"/>
        <w:ind w:left="360" w:firstLine="360"/>
        <w:jc w:val="both"/>
        <w:rPr>
          <w:rFonts w:cs="Times New Roman"/>
        </w:rPr>
      </w:pPr>
      <w:commentRangeStart w:id="237"/>
      <w:r w:rsidRPr="0008336B">
        <w:rPr>
          <w:rFonts w:cs="Times New Roman"/>
        </w:rPr>
        <w:t xml:space="preserve">Suppose the FE structured grid of the CRM model composed of </w:t>
      </w:r>
      <w:r w:rsidRPr="0008336B">
        <w:rPr>
          <w:rFonts w:cs="Times New Roman"/>
          <w:i/>
        </w:rPr>
        <w:t>M-</w:t>
      </w:r>
      <w:r w:rsidRPr="0008336B">
        <w:rPr>
          <w:rFonts w:cs="Times New Roman"/>
        </w:rPr>
        <w:t xml:space="preserve">vertical nodes and </w:t>
      </w:r>
      <w:r w:rsidRPr="0008336B">
        <w:rPr>
          <w:rFonts w:cs="Times New Roman"/>
          <w:i/>
        </w:rPr>
        <w:t>N-</w:t>
      </w:r>
      <w:r w:rsidRPr="0008336B">
        <w:rPr>
          <w:rFonts w:cs="Times New Roman"/>
        </w:rPr>
        <w:t xml:space="preserve">horizontal nodes defined as: </w:t>
      </w:r>
      <w:commentRangeEnd w:id="237"/>
      <w:r w:rsidR="007856E3">
        <w:rPr>
          <w:rStyle w:val="CommentReference"/>
        </w:rPr>
        <w:commentReference w:id="237"/>
      </w:r>
    </w:p>
    <w:bookmarkEnd w:id="236"/>
    <w:p w14:paraId="4A611C47" w14:textId="77777777" w:rsidR="00A30D28" w:rsidRPr="0008336B" w:rsidRDefault="00A30D28" w:rsidP="00A30D28">
      <w:pPr>
        <w:spacing w:line="480" w:lineRule="auto"/>
        <w:ind w:firstLine="720"/>
        <w:jc w:val="both"/>
        <w:rPr>
          <w:rFonts w:cs="Times New Roman"/>
        </w:rPr>
      </w:pPr>
      <m:oMathPara>
        <m:oMath>
          <m:r>
            <w:rPr>
              <w:rFonts w:ascii="Cambria Math" w:hAnsi="Cambria Math" w:cs="Times New Roman"/>
            </w:rPr>
            <m:t>CRM=</m:t>
          </m:r>
          <m:sSub>
            <m:sSubPr>
              <m:ctrlPr>
                <w:rPr>
                  <w:rFonts w:ascii="Cambria Math" w:hAnsi="Cambria Math" w:cs="Times New Roman"/>
                  <w:i/>
                </w:rPr>
              </m:ctrlPr>
            </m:sSubPr>
            <m:e>
              <m:d>
                <m:dPr>
                  <m:begChr m:val="["/>
                  <m:endChr m:val="]"/>
                  <m:ctrlPr>
                    <w:rPr>
                      <w:rFonts w:ascii="Cambria Math" w:hAnsi="Cambria Math" w:cs="Times New Roman"/>
                      <w:i/>
                    </w:rPr>
                  </m:ctrlPr>
                </m:dPr>
                <m:e>
                  <m:m>
                    <m:mPr>
                      <m:mcs>
                        <m:mc>
                          <m:mcPr>
                            <m:count m:val="7"/>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12</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13</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14</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23</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24</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32</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33</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34</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3(n-1)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(m-1)2</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(m-1)3</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(m-1)4</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(m-1)(n-1)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(m-1)n</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m2</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m3</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m4</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m5</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m5</m:t>
                            </m:r>
                          </m:sub>
                        </m:sSub>
                      </m:e>
                    </m:mr>
                  </m:m>
                </m:e>
              </m:d>
            </m:e>
            <m:sub>
              <m:r>
                <w:rPr>
                  <w:rFonts w:ascii="Cambria Math" w:hAnsi="Cambria Math" w:cs="Times New Roman"/>
                </w:rPr>
                <m:t>M×N</m:t>
              </m:r>
            </m:sub>
          </m:sSub>
        </m:oMath>
      </m:oMathPara>
    </w:p>
    <w:p w14:paraId="0A86B660" w14:textId="6AD3D3F8" w:rsidR="00A30D28" w:rsidRPr="0008336B" w:rsidRDefault="00A30D28" w:rsidP="00A30D28">
      <w:pPr>
        <w:spacing w:line="480" w:lineRule="auto"/>
        <w:ind w:firstLine="360"/>
        <w:jc w:val="both"/>
        <w:rPr>
          <w:rFonts w:cs="Times New Roman"/>
        </w:rPr>
      </w:pPr>
      <w:r w:rsidRPr="0008336B">
        <w:rPr>
          <w:rFonts w:cs="Times New Roman"/>
          <w:szCs w:val="24"/>
        </w:rPr>
        <w:fldChar w:fldCharType="begin"/>
      </w:r>
      <w:r w:rsidRPr="0008336B">
        <w:rPr>
          <w:rFonts w:cs="Times New Roman"/>
          <w:szCs w:val="24"/>
        </w:rPr>
        <w:instrText xml:space="preserve"> REF _Ref80206207 \h  \* MERGEFORMAT </w:instrText>
      </w:r>
      <w:r w:rsidRPr="0008336B">
        <w:rPr>
          <w:rFonts w:cs="Times New Roman"/>
          <w:szCs w:val="24"/>
        </w:rPr>
      </w:r>
      <w:r w:rsidRPr="0008336B">
        <w:rPr>
          <w:rFonts w:cs="Times New Roman"/>
          <w:szCs w:val="24"/>
        </w:rPr>
        <w:fldChar w:fldCharType="separate"/>
      </w:r>
      <w:r w:rsidRPr="0008336B">
        <w:rPr>
          <w:rFonts w:cs="Times New Roman"/>
          <w:szCs w:val="24"/>
        </w:rPr>
        <w:t xml:space="preserve">Figure </w:t>
      </w:r>
      <w:r w:rsidRPr="0008336B">
        <w:rPr>
          <w:rFonts w:cs="Times New Roman"/>
          <w:noProof/>
          <w:szCs w:val="24"/>
        </w:rPr>
        <w:t>4</w:t>
      </w:r>
      <w:r w:rsidRPr="0008336B">
        <w:rPr>
          <w:rFonts w:cs="Times New Roman"/>
          <w:szCs w:val="24"/>
        </w:rPr>
        <w:fldChar w:fldCharType="end"/>
      </w:r>
      <w:r w:rsidRPr="0008336B">
        <w:rPr>
          <w:rFonts w:cs="Times New Roman"/>
        </w:rPr>
        <w:t xml:space="preserve"> gives an overview of a simplified FE structured grid containing the calculated resistivity at each node. Firstly, the CRM blocks are divided into </w:t>
      </w:r>
      <m:oMath>
        <m:r>
          <w:rPr>
            <w:rFonts w:ascii="Cambria Math" w:hAnsi="Cambria Math" w:cs="Times New Roman"/>
          </w:rPr>
          <m:t>η-</m:t>
        </m:r>
      </m:oMath>
      <w:r w:rsidRPr="0008336B">
        <w:rPr>
          <w:rFonts w:cs="Times New Roman"/>
        </w:rPr>
        <w:t xml:space="preserve">blocks to improve computation time. The satisfied value used for </w:t>
      </w:r>
      <m:oMath>
        <m:r>
          <w:rPr>
            <w:rFonts w:ascii="Cambria Math" w:hAnsi="Cambria Math" w:cs="Times New Roman"/>
            <w:color w:val="000000" w:themeColor="text1"/>
            <w:szCs w:val="24"/>
            <w:lang w:val="fr-FR" w:eastAsia="fr-FR"/>
          </w:rPr>
          <m:t>η</m:t>
        </m:r>
      </m:oMath>
      <w:r w:rsidRPr="0008336B">
        <w:rPr>
          <w:rFonts w:cs="Times New Roman"/>
          <w:color w:val="000000" w:themeColor="text1"/>
          <w:szCs w:val="24"/>
          <w:lang w:eastAsia="fr-FR"/>
        </w:rPr>
        <w:t xml:space="preserve"> in this workflow is </w:t>
      </w:r>
      <w:r w:rsidRPr="0008336B">
        <w:rPr>
          <w:rFonts w:cs="Times New Roman"/>
        </w:rPr>
        <w:t xml:space="preserve">five blocks. Each block of resistivity </w:t>
      </w:r>
      <m:oMath>
        <m:r>
          <w:rPr>
            <w:rFonts w:ascii="Cambria Math" w:hAnsi="Cambria Math" w:cs="Times New Roman"/>
          </w:rPr>
          <m:t xml:space="preserve">(S) </m:t>
        </m:r>
      </m:oMath>
      <w:del w:id="238" w:author="asus" w:date="2021-08-26T17:19:00Z">
        <w:r w:rsidRPr="0008336B" w:rsidDel="007856E3">
          <w:rPr>
            <w:rFonts w:cs="Times New Roman"/>
            <w:color w:val="000000" w:themeColor="text1"/>
            <w:szCs w:val="24"/>
            <w:lang w:eastAsia="fr-FR"/>
          </w:rPr>
          <w:delText xml:space="preserve">is </w:delText>
        </w:r>
      </w:del>
      <w:ins w:id="239" w:author="asus" w:date="2021-08-26T17:19:00Z">
        <w:r w:rsidR="007856E3">
          <w:rPr>
            <w:rFonts w:cs="Times New Roman"/>
            <w:color w:val="000000" w:themeColor="text1"/>
            <w:szCs w:val="24"/>
            <w:lang w:eastAsia="fr-FR"/>
          </w:rPr>
          <w:t>ha</w:t>
        </w:r>
        <w:r w:rsidR="007856E3" w:rsidRPr="0008336B">
          <w:rPr>
            <w:rFonts w:cs="Times New Roman"/>
            <w:color w:val="000000" w:themeColor="text1"/>
            <w:szCs w:val="24"/>
            <w:lang w:eastAsia="fr-FR"/>
          </w:rPr>
          <w:t xml:space="preserve">s </w:t>
        </w:r>
        <w:r w:rsidR="007856E3">
          <w:rPr>
            <w:rFonts w:cs="Times New Roman"/>
            <w:color w:val="000000" w:themeColor="text1"/>
            <w:szCs w:val="24"/>
            <w:lang w:eastAsia="fr-FR"/>
          </w:rPr>
          <w:t xml:space="preserve">a </w:t>
        </w:r>
      </w:ins>
      <w:del w:id="240" w:author="asus" w:date="2021-08-26T17:19:00Z">
        <w:r w:rsidRPr="0008336B" w:rsidDel="007856E3">
          <w:rPr>
            <w:rFonts w:cs="Times New Roman"/>
            <w:color w:val="000000" w:themeColor="text1"/>
            <w:szCs w:val="24"/>
            <w:lang w:eastAsia="fr-FR"/>
          </w:rPr>
          <w:delText xml:space="preserve">dimension </w:delText>
        </w:r>
      </w:del>
      <m:oMath>
        <m:r>
          <w:rPr>
            <w:rFonts w:ascii="Cambria Math" w:hAnsi="Cambria Math" w:cs="Times New Roman"/>
            <w:color w:val="000000" w:themeColor="text1"/>
            <w:szCs w:val="24"/>
            <w:lang w:val="fr-FR" w:eastAsia="fr-FR"/>
          </w:rPr>
          <m:t>V</m:t>
        </m:r>
        <m:r>
          <w:rPr>
            <w:rFonts w:ascii="Cambria Math" w:hAnsi="Cambria Math" w:cs="Times New Roman"/>
            <w:color w:val="000000" w:themeColor="text1"/>
            <w:szCs w:val="24"/>
            <w:lang w:eastAsia="fr-FR"/>
          </w:rPr>
          <m:t>×N</m:t>
        </m:r>
      </m:oMath>
      <w:r w:rsidRPr="0008336B">
        <w:rPr>
          <w:rFonts w:cs="Times New Roman"/>
          <w:color w:val="000000" w:themeColor="text1"/>
          <w:szCs w:val="24"/>
          <w:lang w:eastAsia="fr-FR"/>
        </w:rPr>
        <w:t xml:space="preserve"> </w:t>
      </w:r>
      <w:ins w:id="241" w:author="asus" w:date="2021-08-26T17:19:00Z">
        <w:r w:rsidR="007856E3" w:rsidRPr="0008336B">
          <w:rPr>
            <w:rFonts w:cs="Times New Roman"/>
            <w:color w:val="000000" w:themeColor="text1"/>
            <w:szCs w:val="24"/>
            <w:lang w:eastAsia="fr-FR"/>
          </w:rPr>
          <w:t>dimension</w:t>
        </w:r>
        <w:r w:rsidR="007856E3">
          <w:rPr>
            <w:rFonts w:cs="Times New Roman"/>
            <w:color w:val="000000" w:themeColor="text1"/>
            <w:szCs w:val="24"/>
            <w:lang w:eastAsia="fr-FR"/>
          </w:rPr>
          <w:t>,</w:t>
        </w:r>
        <w:r w:rsidR="007856E3" w:rsidRPr="0008336B">
          <w:rPr>
            <w:rFonts w:cs="Times New Roman"/>
            <w:color w:val="000000" w:themeColor="text1"/>
            <w:szCs w:val="24"/>
            <w:lang w:eastAsia="fr-FR"/>
          </w:rPr>
          <w:t xml:space="preserve"> </w:t>
        </w:r>
      </w:ins>
      <w:r w:rsidRPr="0008336B">
        <w:rPr>
          <w:rFonts w:cs="Times New Roman"/>
          <w:color w:val="000000" w:themeColor="text1"/>
          <w:szCs w:val="24"/>
          <w:lang w:eastAsia="fr-FR"/>
        </w:rPr>
        <w:t xml:space="preserve">where </w:t>
      </w:r>
      <w:commentRangeStart w:id="242"/>
      <m:oMath>
        <m:r>
          <w:rPr>
            <w:rFonts w:ascii="Cambria Math" w:hAnsi="Cambria Math" w:cs="Times New Roman"/>
            <w:color w:val="000000" w:themeColor="text1"/>
            <w:szCs w:val="24"/>
          </w:rPr>
          <m:t xml:space="preserve">V </m:t>
        </m:r>
      </m:oMath>
      <w:r w:rsidRPr="0008336B">
        <w:rPr>
          <w:rFonts w:cs="Times New Roman"/>
          <w:color w:val="000000" w:themeColor="text1"/>
          <w:szCs w:val="24"/>
        </w:rPr>
        <w:t>is the number of the vertical nodes</w:t>
      </w:r>
      <w:commentRangeEnd w:id="242"/>
      <w:r w:rsidR="007856E3">
        <w:rPr>
          <w:rStyle w:val="CommentReference"/>
        </w:rPr>
        <w:commentReference w:id="242"/>
      </w:r>
      <w:r w:rsidRPr="0008336B">
        <w:rPr>
          <w:rFonts w:cs="Times New Roman"/>
          <w:color w:val="000000" w:themeColor="text1"/>
          <w:szCs w:val="24"/>
        </w:rPr>
        <w:t xml:space="preserve">. Thus, </w:t>
      </w:r>
      <w:r w:rsidRPr="0008336B">
        <w:rPr>
          <w:rFonts w:cs="Times New Roman"/>
        </w:rPr>
        <w:t>the first block is named</w:t>
      </w:r>
      <w:del w:id="243" w:author="asus" w:date="2021-08-26T17:20:00Z">
        <w:r w:rsidRPr="0008336B" w:rsidDel="007856E3">
          <w:rPr>
            <w:rFonts w:cs="Times New Roman"/>
          </w:rPr>
          <w:delText xml:space="preserve"> </w:delText>
        </w:r>
        <m:oMath>
          <m:r>
            <w:rPr>
              <w:rFonts w:ascii="Cambria Math" w:hAnsi="Cambria Math" w:cs="Times New Roman"/>
            </w:rPr>
            <m:t xml:space="preserve"> </m:t>
          </m:r>
        </m:oMath>
      </w:del>
      <w:r w:rsidRPr="0008336B">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S</m:t>
            </m:r>
          </m:e>
          <m:sup>
            <m:r>
              <w:rPr>
                <w:rFonts w:ascii="Cambria Math" w:hAnsi="Cambria Math" w:cs="Times New Roman"/>
                <w:color w:val="000000" w:themeColor="text1"/>
                <w:szCs w:val="24"/>
              </w:rPr>
              <m:t>(1)</m:t>
            </m:r>
          </m:sup>
        </m:sSup>
      </m:oMath>
      <w:r w:rsidRPr="0008336B">
        <w:rPr>
          <w:rFonts w:cs="Times New Roman"/>
        </w:rPr>
        <w:t xml:space="preserve"> with depth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w:r w:rsidRPr="0008336B">
        <w:rPr>
          <w:rFonts w:cs="Times New Roman"/>
        </w:rPr>
        <w:t>(</w:t>
      </w:r>
      <w:r w:rsidRPr="0008336B">
        <w:rPr>
          <w:rFonts w:cs="Times New Roman"/>
          <w:b/>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=d</m:t>
        </m:r>
        <m:r>
          <m:rPr>
            <m:sty m:val="bi"/>
          </m:rPr>
          <w:rPr>
            <w:rFonts w:ascii="Cambria Math" w:hAnsi="Cambria Math" w:cs="Times New Roman"/>
          </w:rPr>
          <m:t>=</m:t>
        </m:r>
        <m:f>
          <m:fPr>
            <m:ctrlPr>
              <w:rPr>
                <w:rFonts w:ascii="Cambria Math" w:hAnsi="Cambria Math" w:cs="Times New Roman"/>
                <w:i/>
                <w:szCs w:val="24"/>
                <w:lang w:val="fr-FR" w:eastAsia="fr-FR"/>
              </w:rPr>
            </m:ctrlPr>
          </m:fPr>
          <m:num>
            <m:r>
              <w:rPr>
                <w:rFonts w:ascii="Cambria Math" w:hAnsi="Cambria Math" w:cs="Times New Roman"/>
                <w:szCs w:val="24"/>
                <w:lang w:val="fr-FR" w:eastAsia="fr-FR"/>
              </w:rPr>
              <m:t>D</m:t>
            </m:r>
          </m:num>
          <m:den>
            <m:r>
              <w:rPr>
                <w:rFonts w:ascii="Cambria Math" w:hAnsi="Cambria Math" w:cs="Times New Roman"/>
                <w:szCs w:val="24"/>
                <w:lang w:val="fr-FR" w:eastAsia="fr-FR"/>
              </w:rPr>
              <m:t>η</m:t>
            </m:r>
          </m:den>
        </m:f>
      </m:oMath>
      <w:r w:rsidRPr="0008336B">
        <w:rPr>
          <w:rFonts w:cs="Times New Roman"/>
          <w:szCs w:val="24"/>
          <w:lang w:eastAsia="fr-FR"/>
        </w:rPr>
        <w:t xml:space="preserve">  </w:t>
      </w:r>
      <w:r w:rsidRPr="0008336B">
        <w:rPr>
          <w:rFonts w:cs="Times New Roman"/>
        </w:rPr>
        <w:t xml:space="preserve">i.e. 20% of investigation depth </w:t>
      </w:r>
      <w:commentRangeStart w:id="244"/>
      <w:del w:id="245" w:author="asus" w:date="2021-08-26T17:23:00Z">
        <w:r w:rsidRPr="0008336B" w:rsidDel="00243EC4">
          <w:rPr>
            <w:rFonts w:cs="Times New Roman"/>
            <w:color w:val="000000" w:themeColor="text1"/>
            <w:szCs w:val="24"/>
            <w:lang w:eastAsia="fr-FR"/>
          </w:rPr>
          <w:delText>D with D=</w:delText>
        </w:r>
      </w:del>
      <w:ins w:id="246" w:author="asus" w:date="2021-08-26T17:23:00Z">
        <w:r w:rsidR="00243EC4">
          <w:rPr>
            <w:rFonts w:cs="Times New Roman"/>
            <w:color w:val="000000" w:themeColor="text1"/>
            <w:szCs w:val="24"/>
            <w:lang w:eastAsia="fr-FR"/>
          </w:rPr>
          <w:t>(</w:t>
        </w:r>
        <w:commentRangeEnd w:id="244"/>
        <w:r w:rsidR="00243EC4">
          <w:rPr>
            <w:rStyle w:val="CommentReference"/>
          </w:rPr>
          <w:commentReference w:id="244"/>
        </w:r>
      </w:ins>
      <w:r w:rsidRPr="0008336B">
        <w:rPr>
          <w:rFonts w:cs="Times New Roman"/>
          <w:color w:val="000000" w:themeColor="text1"/>
          <w:szCs w:val="24"/>
          <w:lang w:eastAsia="fr-FR"/>
        </w:rPr>
        <w:t>1000m</w:t>
      </w:r>
      <w:ins w:id="247" w:author="asus" w:date="2021-08-26T17:23:00Z">
        <w:r w:rsidR="00243EC4">
          <w:rPr>
            <w:rFonts w:cs="Times New Roman"/>
            <w:color w:val="000000" w:themeColor="text1"/>
            <w:szCs w:val="24"/>
            <w:lang w:eastAsia="fr-FR"/>
          </w:rPr>
          <w:t>)</w:t>
        </w:r>
      </w:ins>
      <w:r w:rsidRPr="0008336B">
        <w:rPr>
          <w:rFonts w:cs="Times New Roman"/>
          <w:color w:val="000000" w:themeColor="text1"/>
          <w:szCs w:val="24"/>
          <w:lang w:eastAsia="fr-FR"/>
        </w:rPr>
        <w:t>).</w:t>
      </w:r>
    </w:p>
    <w:p w14:paraId="6D0F2789" w14:textId="77777777" w:rsidR="00A30D28" w:rsidRPr="0008336B" w:rsidRDefault="00A30D28" w:rsidP="00A30D28">
      <w:pPr>
        <w:spacing w:line="480" w:lineRule="auto"/>
        <w:ind w:firstLine="360"/>
        <w:jc w:val="both"/>
        <w:rPr>
          <w:rFonts w:cs="Times New Roman"/>
        </w:rPr>
      </w:pPr>
      <w:r w:rsidRPr="0008336B">
        <w:rPr>
          <w:rFonts w:cs="Times New Roman"/>
        </w:rPr>
        <w:t xml:space="preserve">The different steps of the NM construction and the algorithms for the block </w:t>
      </w: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(1)</m:t>
            </m:r>
          </m:sup>
        </m:sSup>
      </m:oMath>
      <w:r w:rsidRPr="0008336B">
        <w:rPr>
          <w:rFonts w:cs="Times New Roman"/>
        </w:rPr>
        <w:t xml:space="preserve"> construction</w:t>
      </w:r>
      <w:del w:id="248" w:author="asus" w:date="2021-08-26T17:25:00Z">
        <w:r w:rsidRPr="0008336B" w:rsidDel="00243EC4">
          <w:rPr>
            <w:rFonts w:cs="Times New Roman"/>
          </w:rPr>
          <w:delText>,</w:delText>
        </w:r>
      </w:del>
      <w:r w:rsidRPr="0008336B">
        <w:rPr>
          <w:rFonts w:cs="Times New Roman"/>
        </w:rPr>
        <w:t xml:space="preserve"> are enumerated below. The following demonstration is to replace the calculated resistivity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r>
          <w:rPr>
            <w:rFonts w:ascii="Cambria Math" w:hAnsi="Cambria Math" w:cs="Times New Roman"/>
          </w:rPr>
          <m:t xml:space="preserve"> </m:t>
        </m:r>
      </m:oMath>
      <w:r w:rsidRPr="0008336B">
        <w:rPr>
          <w:rFonts w:cs="Times New Roman"/>
        </w:rPr>
        <w:t xml:space="preserve">by the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m:t>
        </m:r>
      </m:oMath>
      <w:r w:rsidRPr="0008336B">
        <w:rPr>
          <w:rFonts w:cs="Times New Roman"/>
        </w:rPr>
        <w:t xml:space="preserve"> resistivity from TRES at the first horizontal node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08336B">
        <w:rPr>
          <w:rFonts w:cs="Times New Roman"/>
        </w:rPr>
        <w:t xml:space="preserve"> and the vertical node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m:t>
        </m:r>
      </m:oMath>
      <w:r w:rsidRPr="0008336B">
        <w:rPr>
          <w:rFonts w:cs="Times New Roman"/>
        </w:rPr>
        <w:t xml:space="preserve"> </w:t>
      </w:r>
    </w:p>
    <w:p w14:paraId="796CA87B" w14:textId="77777777" w:rsidR="00A30D28" w:rsidRPr="0008336B" w:rsidRDefault="00A30D28" w:rsidP="00A30D28">
      <w:pPr>
        <w:spacing w:line="480" w:lineRule="auto"/>
        <w:ind w:firstLine="360"/>
        <w:jc w:val="both"/>
        <w:rPr>
          <w:rFonts w:cs="Times New Roman"/>
          <w:b/>
        </w:rPr>
      </w:pPr>
      <w:r w:rsidRPr="0008336B">
        <w:rPr>
          <w:rFonts w:cs="Times New Roman"/>
          <w:b/>
        </w:rPr>
        <w:t xml:space="preserve">Step 1: </w:t>
      </w:r>
      <w:bookmarkStart w:id="249" w:name="_Hlk78975566"/>
      <w:r w:rsidRPr="0008336B">
        <w:rPr>
          <w:rFonts w:cs="Times New Roman"/>
          <w:b/>
        </w:rPr>
        <w:t>Replace the calculated resistivity with the true resistivity</w:t>
      </w:r>
      <m:oMath>
        <m:r>
          <m:rPr>
            <m:sty m:val="bi"/>
          </m:rPr>
          <w:rPr>
            <w:rFonts w:ascii="Cambria Math" w:hAnsi="Cambria Math" w:cs="Times New Roman"/>
          </w:rPr>
          <m:t xml:space="preserve"> </m:t>
        </m:r>
      </m:oMath>
      <w:r w:rsidRPr="0008336B">
        <w:rPr>
          <w:rFonts w:cs="Times New Roman"/>
          <w:b/>
        </w:rPr>
        <w:t xml:space="preserve">using the soft </w:t>
      </w:r>
      <w:r w:rsidRPr="0008336B">
        <w:rPr>
          <w:rFonts w:cs="Times New Roman"/>
          <w:b/>
          <w:color w:val="000000" w:themeColor="text1"/>
          <w:szCs w:val="24"/>
        </w:rPr>
        <w:t>minimal error (</w:t>
      </w:r>
      <m:oMath>
        <m:r>
          <m:rPr>
            <m:sty m:val="bi"/>
          </m:rPr>
          <w:rPr>
            <w:rFonts w:ascii="Cambria Math" w:hAnsi="Cambria Math" w:cs="Times New Roman"/>
            <w:color w:val="000000" w:themeColor="text1"/>
            <w:szCs w:val="24"/>
          </w:rPr>
          <m:t>ξ)</m:t>
        </m:r>
      </m:oMath>
    </w:p>
    <w:p w14:paraId="58885E4F" w14:textId="77777777" w:rsidR="00A30D28" w:rsidRPr="0008336B" w:rsidRDefault="00A30D28" w:rsidP="00A30D28">
      <w:pPr>
        <w:spacing w:line="480" w:lineRule="auto"/>
        <w:ind w:firstLine="360"/>
        <w:jc w:val="both"/>
        <w:rPr>
          <w:rFonts w:cs="Times New Roman"/>
        </w:rPr>
      </w:pPr>
      <w:bookmarkStart w:id="250" w:name="_Hlk78979315"/>
      <w:bookmarkEnd w:id="249"/>
      <w:r w:rsidRPr="0008336B">
        <w:rPr>
          <w:rFonts w:cs="Times New Roman"/>
        </w:rPr>
        <w:t xml:space="preserve">The vector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d>
              <m:dPr>
                <m:ctrlPr>
                  <w:rPr>
                    <w:rFonts w:ascii="Cambria Math" w:hAnsi="Cambria Math" w:cs="Times New Roman"/>
                    <w:i/>
                  </w:rPr>
                </m:ctrlPr>
              </m:dPr>
              <m:e>
                <m:r>
                  <w:rPr>
                    <w:rFonts w:ascii="Cambria Math" w:hAnsi="Cambria Math" w:cs="Times New Roman"/>
                  </w:rPr>
                  <m:t>1</m:t>
                </m:r>
              </m:e>
            </m:d>
          </m:sup>
        </m:sSub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d1</m:t>
                </m:r>
              </m:sub>
            </m:sSub>
          </m:e>
        </m:d>
        <m:r>
          <w:rPr>
            <w:rFonts w:ascii="Cambria Math" w:hAnsi="Cambria Math" w:cs="Times New Roman"/>
          </w:rPr>
          <m:t xml:space="preserve">∈ </m:t>
        </m:r>
        <m:sSup>
          <m:sSupPr>
            <m:ctrlPr>
              <w:rPr>
                <w:rFonts w:ascii="Cambria Math" w:hAnsi="Cambria Math" w:cs="Times New Roman"/>
                <w:i/>
                <w:color w:val="000000" w:themeColor="text1"/>
                <w:szCs w:val="24"/>
                <w:lang w:eastAsia="fr-FR"/>
              </w:rPr>
            </m:ctrlPr>
          </m:sSupPr>
          <m:e>
            <m:r>
              <m:rPr>
                <m:scr m:val="double-struck"/>
              </m:rPr>
              <w:rPr>
                <w:rFonts w:ascii="Cambria Math" w:hAnsi="Cambria Math" w:cs="Times New Roman"/>
                <w:color w:val="000000" w:themeColor="text1"/>
                <w:szCs w:val="24"/>
                <w:lang w:eastAsia="fr-FR"/>
              </w:rPr>
              <m:t>R</m:t>
            </m:r>
          </m:e>
          <m:sup>
            <m:r>
              <w:rPr>
                <w:rFonts w:ascii="Cambria Math" w:hAnsi="Cambria Math" w:cs="Times New Roman"/>
                <w:color w:val="000000" w:themeColor="text1"/>
                <w:szCs w:val="24"/>
                <w:lang w:val="fr-FR" w:eastAsia="fr-FR"/>
              </w:rPr>
              <m:t>V</m:t>
            </m:r>
            <m:r>
              <w:rPr>
                <w:rFonts w:ascii="Cambria Math" w:hAnsi="Cambria Math" w:cs="Times New Roman"/>
                <w:color w:val="000000" w:themeColor="text1"/>
                <w:szCs w:val="24"/>
                <w:lang w:eastAsia="fr-FR"/>
              </w:rPr>
              <m:t>×1</m:t>
            </m:r>
          </m:sup>
        </m:sSup>
      </m:oMath>
      <w:r w:rsidRPr="0008336B">
        <w:rPr>
          <w:rFonts w:cs="Times New Roman"/>
        </w:rPr>
        <w:t xml:space="preserve"> at node </w:t>
      </w:r>
      <m:oMath>
        <m:r>
          <w:rPr>
            <w:rFonts w:ascii="Cambria Math" w:hAnsi="Cambria Math" w:cs="Times New Roman"/>
          </w:rPr>
          <m:t>x =1</m:t>
        </m:r>
      </m:oMath>
      <w:r w:rsidRPr="0008336B">
        <w:rPr>
          <w:rFonts w:cs="Times New Roman"/>
        </w:rPr>
        <w:t xml:space="preserve">  is selected into the block </w:t>
      </w:r>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(1)</m:t>
            </m:r>
          </m:sup>
        </m:sSup>
      </m:oMath>
      <w:r w:rsidRPr="0008336B">
        <w:rPr>
          <w:rFonts w:cs="Times New Roman"/>
        </w:rPr>
        <w:t xml:space="preserve"> where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d1</m:t>
            </m:r>
          </m:sub>
        </m:sSub>
      </m:oMath>
      <w:r w:rsidRPr="0008336B">
        <w:rPr>
          <w:rFonts w:cs="Times New Roman"/>
        </w:rPr>
        <w:t xml:space="preserve"> is the last calculated resistivity at this node.  For illustration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d1</m:t>
            </m:r>
          </m:sub>
        </m:sSub>
      </m:oMath>
      <w:r w:rsidRPr="0008336B">
        <w:rPr>
          <w:rFonts w:cs="Times New Roman"/>
        </w:rPr>
        <w:t xml:space="preserve"> is equal to</w:t>
      </w:r>
      <m:oMath>
        <m:sSub>
          <m:sSubPr>
            <m:ctrlPr>
              <w:rPr>
                <w:rFonts w:ascii="Cambria Math" w:hAnsi="Cambria Math" w:cs="Times New Roman"/>
                <w:i/>
              </w:rPr>
            </m:ctrlPr>
          </m:sSubPr>
          <m:e>
            <m:r>
              <w:rPr>
                <w:rFonts w:ascii="Cambria Math" w:hAnsi="Cambria Math" w:cs="Times New Roman"/>
              </w:rPr>
              <m:t xml:space="preserve"> r</m:t>
            </m:r>
          </m:e>
          <m:sub>
            <m:r>
              <w:rPr>
                <w:rFonts w:ascii="Cambria Math" w:hAnsi="Cambria Math" w:cs="Times New Roman"/>
              </w:rPr>
              <m:t>51</m:t>
            </m:r>
          </m:sub>
        </m:sSub>
      </m:oMath>
      <w:r w:rsidRPr="0008336B">
        <w:rPr>
          <w:rFonts w:cs="Times New Roman"/>
        </w:rPr>
        <w:t xml:space="preserve"> in </w:t>
      </w:r>
      <w:r w:rsidRPr="0008336B">
        <w:rPr>
          <w:rFonts w:cs="Times New Roman"/>
        </w:rPr>
        <w:fldChar w:fldCharType="begin"/>
      </w:r>
      <w:r w:rsidRPr="0008336B">
        <w:rPr>
          <w:rFonts w:cs="Times New Roman"/>
        </w:rPr>
        <w:instrText xml:space="preserve"> REF _Ref80206207 \h  \* MERGEFORMAT </w:instrText>
      </w:r>
      <w:r w:rsidRPr="0008336B">
        <w:rPr>
          <w:rFonts w:cs="Times New Roman"/>
        </w:rPr>
      </w:r>
      <w:r w:rsidRPr="0008336B">
        <w:rPr>
          <w:rFonts w:cs="Times New Roman"/>
        </w:rPr>
        <w:fldChar w:fldCharType="separate"/>
      </w:r>
      <w:r w:rsidRPr="0008336B">
        <w:t xml:space="preserve">Figure </w:t>
      </w:r>
      <w:r w:rsidRPr="0008336B">
        <w:rPr>
          <w:noProof/>
        </w:rPr>
        <w:t>4</w:t>
      </w:r>
      <w:r w:rsidRPr="0008336B">
        <w:rPr>
          <w:rFonts w:cs="Times New Roman"/>
        </w:rPr>
        <w:fldChar w:fldCharType="end"/>
      </w:r>
      <w:r w:rsidRPr="0008336B">
        <w:rPr>
          <w:rFonts w:cs="Times New Roman"/>
        </w:rPr>
        <w:t>a. Thus</w:t>
      </w:r>
      <w:bookmarkStart w:id="251" w:name="_Hlk78978902"/>
      <w:r w:rsidRPr="0008336B">
        <w:rPr>
          <w:rFonts w:cs="Times New Roman"/>
        </w:rPr>
        <w:t xml:space="preserve">, the soft </w:t>
      </w:r>
      <w:r w:rsidRPr="0008336B">
        <w:rPr>
          <w:rFonts w:cs="Times New Roman"/>
          <w:color w:val="000000" w:themeColor="text1"/>
          <w:szCs w:val="24"/>
        </w:rPr>
        <w:t>minimal error (</w:t>
      </w:r>
      <m:oMath>
        <m:r>
          <w:rPr>
            <w:rFonts w:ascii="Cambria Math" w:hAnsi="Cambria Math" w:cs="Times New Roman"/>
            <w:color w:val="000000" w:themeColor="text1"/>
            <w:szCs w:val="24"/>
          </w:rPr>
          <m:t>ξ</m:t>
        </m:r>
        <w:bookmarkStart w:id="252" w:name="_Hlk79352046"/>
        <m:r>
          <w:rPr>
            <w:rFonts w:ascii="Cambria Math" w:hAnsi="Cambria Math" w:cs="Times New Roman"/>
            <w:color w:val="000000" w:themeColor="text1"/>
            <w:szCs w:val="24"/>
          </w:rPr>
          <m:t>)</m:t>
        </m:r>
      </m:oMath>
      <w:r w:rsidRPr="0008336B">
        <w:rPr>
          <w:rFonts w:cs="Times New Roman"/>
          <w:color w:val="000000" w:themeColor="text1"/>
          <w:szCs w:val="24"/>
        </w:rPr>
        <w:t xml:space="preserve"> between  </w:t>
      </w:r>
      <m:oMath>
        <m:r>
          <m:rPr>
            <m:sty m:val="bi"/>
          </m:rPr>
          <w:rPr>
            <w:rFonts w:ascii="Cambria Math" w:hAnsi="Cambria Math" w:cs="Times New Roman"/>
          </w:rPr>
          <m:t>T</m:t>
        </m:r>
      </m:oMath>
      <w:r w:rsidRPr="0008336B">
        <w:rPr>
          <w:rFonts w:cs="Times New Roman"/>
        </w:rPr>
        <w:t xml:space="preserve"> and the calculated resistivities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oMath>
      <w:r w:rsidRPr="0008336B">
        <w:rPr>
          <w:rFonts w:cs="Times New Roman"/>
        </w:rPr>
        <w:t xml:space="preserve">  </w:t>
      </w:r>
      <w:r w:rsidRPr="0008336B">
        <w:rPr>
          <w:rFonts w:cs="Times New Roman"/>
          <w:color w:val="000000" w:themeColor="text1"/>
          <w:szCs w:val="24"/>
        </w:rPr>
        <w:t xml:space="preserve">is given as follow: </w:t>
      </w:r>
      <w:bookmarkEnd w:id="251"/>
      <w:bookmarkEnd w:id="252"/>
    </w:p>
    <w:tbl>
      <w:tblPr>
        <w:tblStyle w:val="TableGrid2"/>
        <w:tblpPr w:leftFromText="180" w:rightFromText="180" w:vertAnchor="text" w:horzAnchor="margin" w:tblpY="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7029"/>
        <w:gridCol w:w="990"/>
      </w:tblGrid>
      <w:tr w:rsidR="00A30D28" w:rsidRPr="0008336B" w14:paraId="6AAB2932" w14:textId="77777777" w:rsidTr="00580505">
        <w:tc>
          <w:tcPr>
            <w:tcW w:w="621" w:type="dxa"/>
            <w:vAlign w:val="center"/>
          </w:tcPr>
          <w:p w14:paraId="0296DEA2" w14:textId="77777777" w:rsidR="00A30D28" w:rsidRPr="0008336B" w:rsidRDefault="00A30D28" w:rsidP="00580505">
            <w:pPr>
              <w:spacing w:line="480" w:lineRule="auto"/>
              <w:jc w:val="center"/>
            </w:pPr>
          </w:p>
        </w:tc>
        <w:tc>
          <w:tcPr>
            <w:tcW w:w="7029" w:type="dxa"/>
            <w:vAlign w:val="center"/>
            <w:hideMark/>
          </w:tcPr>
          <w:p w14:paraId="70E7AFD6" w14:textId="77777777" w:rsidR="00A30D28" w:rsidRPr="0008336B" w:rsidRDefault="00A30D28" w:rsidP="00580505">
            <w:pPr>
              <w:spacing w:line="480" w:lineRule="auto"/>
              <w:jc w:val="both"/>
              <w:rPr>
                <w:rFonts w:cs="Times New Roman"/>
              </w:rPr>
            </w:pPr>
            <m:oMathPara>
              <m:oMath>
                <m:r>
                  <w:rPr>
                    <w:rFonts w:ascii="Cambria Math" w:hAnsi="Cambria Math" w:cs="Times New Roman"/>
                    <w:color w:val="000000" w:themeColor="text1"/>
                    <w:szCs w:val="24"/>
                  </w:rPr>
                  <m:t xml:space="preserve">ξ← </m:t>
                </m:r>
                <m:limLow>
                  <m:limLowPr>
                    <m:ctrlPr>
                      <w:rPr>
                        <w:rFonts w:ascii="Cambria Math" w:hAnsi="Cambria Math" w:cs="Times New Roman"/>
                        <w:color w:val="000000" w:themeColor="text1"/>
                        <w:szCs w:val="24"/>
                        <w:lang w:eastAsia="fr-FR"/>
                      </w:rPr>
                    </m:ctrlPr>
                  </m:limLowPr>
                  <m:e>
                    <m:r>
                      <w:rPr>
                        <w:rFonts w:ascii="Cambria Math" w:hAnsi="Cambria Math" w:cs="Times New Roman"/>
                        <w:color w:val="000000" w:themeColor="text1"/>
                        <w:szCs w:val="24"/>
                        <w:lang w:eastAsia="fr-FR"/>
                      </w:rPr>
                      <m:t>min</m:t>
                    </m:r>
                  </m:e>
                  <m:lim>
                    <m:r>
                      <w:rPr>
                        <w:rFonts w:ascii="Cambria Math" w:hAnsi="Cambria Math" w:cs="Times New Roman"/>
                        <w:color w:val="000000" w:themeColor="text1"/>
                        <w:szCs w:val="24"/>
                        <w:lang w:eastAsia="fr-FR"/>
                      </w:rPr>
                      <m:t>k</m:t>
                    </m:r>
                  </m:lim>
                </m:limLow>
                <m:r>
                  <w:rPr>
                    <w:rFonts w:ascii="Cambria Math" w:hAnsi="Cambria Math" w:cs="Times New Roman"/>
                    <w:color w:val="000000" w:themeColor="text1"/>
                    <w:szCs w:val="24"/>
                  </w:rPr>
                  <m:t xml:space="preserve"> </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r>
                          <w:rPr>
                            <w:rFonts w:ascii="Cambria Math" w:hAnsi="Cambria Math" w:cs="Times New Roman"/>
                          </w:rPr>
                          <m:t>-</m:t>
                        </m:r>
                        <m:r>
                          <m:rPr>
                            <m:sty m:val="bi"/>
                          </m:rPr>
                          <w:rPr>
                            <w:rFonts w:ascii="Cambria Math" w:hAnsi="Cambria Math" w:cs="Times New Roman"/>
                          </w:rPr>
                          <m:t>T</m:t>
                        </m:r>
                      </m:e>
                    </m:d>
                  </m:e>
                  <m:sup>
                    <m:r>
                      <w:rPr>
                        <w:rFonts w:ascii="Cambria Math" w:hAnsi="Cambria Math" w:cs="Times New Roman"/>
                      </w:rPr>
                      <m:t>2</m:t>
                    </m:r>
                  </m:sup>
                </m:sSup>
                <m:r>
                  <w:rPr>
                    <w:rFonts w:ascii="Cambria Math" w:hAnsi="Cambria Math" w:cs="Times New Roman"/>
                  </w:rPr>
                  <m:t xml:space="preserve">  ;  k=1, ⋯, K, K</m:t>
                </m:r>
                <m:r>
                  <m:rPr>
                    <m:scr m:val="double-struck"/>
                  </m:rPr>
                  <w:rPr>
                    <w:rFonts w:ascii="Cambria Math" w:hAnsi="Cambria Math" w:cs="Times New Roman"/>
                  </w:rPr>
                  <m:t xml:space="preserve">∈N </m:t>
                </m:r>
              </m:oMath>
            </m:oMathPara>
          </w:p>
        </w:tc>
        <w:tc>
          <w:tcPr>
            <w:tcW w:w="990" w:type="dxa"/>
            <w:vAlign w:val="center"/>
            <w:hideMark/>
          </w:tcPr>
          <w:p w14:paraId="03518D6C" w14:textId="77777777" w:rsidR="00A30D28" w:rsidRPr="0008336B" w:rsidRDefault="00A30D28" w:rsidP="00580505">
            <w:pPr>
              <w:spacing w:line="480" w:lineRule="auto"/>
              <w:jc w:val="center"/>
              <w:rPr>
                <w:rFonts w:cs="Times New Roman"/>
                <w:szCs w:val="24"/>
              </w:rPr>
            </w:pPr>
            <w:r w:rsidRPr="0008336B">
              <w:rPr>
                <w:rFonts w:cs="Times New Roman"/>
                <w:szCs w:val="24"/>
              </w:rPr>
              <w:t>(</w:t>
            </w:r>
            <w:r w:rsidRPr="0008336B">
              <w:rPr>
                <w:rFonts w:cs="Times New Roman"/>
                <w:noProof/>
                <w:szCs w:val="24"/>
              </w:rPr>
              <w:fldChar w:fldCharType="begin"/>
            </w:r>
            <w:r w:rsidRPr="0008336B">
              <w:rPr>
                <w:rFonts w:cs="Times New Roman"/>
                <w:noProof/>
                <w:szCs w:val="24"/>
              </w:rPr>
              <w:instrText xml:space="preserve"> SEQ Eq \* MERGEFORMAT </w:instrText>
            </w:r>
            <w:r w:rsidRPr="0008336B">
              <w:rPr>
                <w:rFonts w:cs="Times New Roman"/>
                <w:noProof/>
                <w:szCs w:val="24"/>
              </w:rPr>
              <w:fldChar w:fldCharType="separate"/>
            </w:r>
            <w:r w:rsidRPr="0008336B">
              <w:rPr>
                <w:rFonts w:cs="Times New Roman"/>
                <w:noProof/>
                <w:szCs w:val="24"/>
              </w:rPr>
              <w:t>2</w:t>
            </w:r>
            <w:r w:rsidRPr="0008336B">
              <w:rPr>
                <w:rFonts w:cs="Times New Roman"/>
                <w:noProof/>
                <w:szCs w:val="24"/>
              </w:rPr>
              <w:fldChar w:fldCharType="end"/>
            </w:r>
            <w:r w:rsidRPr="0008336B">
              <w:rPr>
                <w:rFonts w:cs="Times New Roman"/>
                <w:szCs w:val="24"/>
              </w:rPr>
              <w:t>)</w:t>
            </w:r>
          </w:p>
        </w:tc>
      </w:tr>
    </w:tbl>
    <w:bookmarkEnd w:id="250"/>
    <w:p w14:paraId="43584F83" w14:textId="728714E6" w:rsidR="00A30D28" w:rsidRPr="0008336B" w:rsidRDefault="00A30D28" w:rsidP="00A30D28">
      <w:pPr>
        <w:spacing w:line="480" w:lineRule="auto"/>
        <w:ind w:firstLine="360"/>
        <w:jc w:val="both"/>
        <w:rPr>
          <w:rFonts w:cs="Times New Roman"/>
        </w:rPr>
      </w:pPr>
      <w:r w:rsidRPr="0008336B">
        <w:rPr>
          <w:rFonts w:cs="Times New Roman"/>
        </w:rPr>
        <w:t xml:space="preserve">The soft error value </w:t>
      </w:r>
      <m:oMath>
        <m:r>
          <w:rPr>
            <w:rFonts w:ascii="Cambria Math" w:hAnsi="Cambria Math" w:cs="Times New Roman"/>
            <w:color w:val="000000" w:themeColor="text1"/>
            <w:szCs w:val="24"/>
          </w:rPr>
          <m:t>ξ</m:t>
        </m:r>
      </m:oMath>
      <w:r w:rsidRPr="0008336B">
        <w:rPr>
          <w:rFonts w:cs="Times New Roman"/>
        </w:rPr>
        <w:t xml:space="preserve"> less than or equal to 10% observed at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m:t>
        </m:r>
      </m:oMath>
      <w:r w:rsidRPr="0008336B">
        <w:rPr>
          <w:rFonts w:cs="Times New Roman"/>
        </w:rPr>
        <w:t xml:space="preserve"> resistivity in TRES is used to replace the calculated resistivity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oMath>
      <w:r w:rsidRPr="0008336B">
        <w:rPr>
          <w:rFonts w:cs="Times New Roman"/>
        </w:rPr>
        <w:t xml:space="preserve">. Otherwise </w:t>
      </w:r>
      <w:del w:id="253" w:author="asus" w:date="2021-08-26T17:34:00Z">
        <w:r w:rsidRPr="0008336B" w:rsidDel="00243EC4">
          <w:rPr>
            <w:rFonts w:cs="Times New Roman"/>
          </w:rPr>
          <w:delText xml:space="preserve">( </w:delText>
        </w:r>
      </w:del>
      <w:ins w:id="254" w:author="asus" w:date="2021-08-26T17:34:00Z">
        <w:r w:rsidR="00243EC4">
          <w:rPr>
            <w:rFonts w:cs="Times New Roman"/>
          </w:rPr>
          <w:t>if</w:t>
        </w:r>
        <w:r w:rsidR="00243EC4" w:rsidRPr="0008336B">
          <w:rPr>
            <w:rFonts w:cs="Times New Roman"/>
          </w:rPr>
          <w:t xml:space="preserve"> </w:t>
        </w:r>
      </w:ins>
      <m:oMath>
        <m:r>
          <w:rPr>
            <w:rFonts w:ascii="Cambria Math" w:hAnsi="Cambria Math" w:cs="Times New Roman"/>
            <w:color w:val="000000" w:themeColor="text1"/>
            <w:szCs w:val="24"/>
          </w:rPr>
          <m:t>ξ</m:t>
        </m:r>
      </m:oMath>
      <w:r w:rsidRPr="0008336B">
        <w:rPr>
          <w:rFonts w:cs="Times New Roman"/>
          <w:color w:val="000000" w:themeColor="text1"/>
          <w:szCs w:val="24"/>
        </w:rPr>
        <w:t>&gt;10%</w:t>
      </w:r>
      <w:del w:id="255" w:author="asus" w:date="2021-08-26T17:34:00Z">
        <w:r w:rsidRPr="0008336B" w:rsidDel="00243EC4">
          <w:rPr>
            <w:rFonts w:cs="Times New Roman"/>
            <w:color w:val="000000" w:themeColor="text1"/>
            <w:szCs w:val="24"/>
          </w:rPr>
          <w:delText>),</w:delText>
        </w:r>
      </w:del>
      <w:r w:rsidRPr="0008336B">
        <w:rPr>
          <w:rFonts w:cs="Times New Roman"/>
        </w:rPr>
        <w:t xml:space="preserve"> the second step is triggered. </w:t>
      </w:r>
    </w:p>
    <w:p w14:paraId="2DEF3819" w14:textId="7E57F371" w:rsidR="00A30D28" w:rsidRPr="0008336B" w:rsidRDefault="00A30D28" w:rsidP="00A30D28">
      <w:pPr>
        <w:spacing w:line="480" w:lineRule="auto"/>
        <w:ind w:firstLine="360"/>
        <w:jc w:val="both"/>
        <w:rPr>
          <w:rFonts w:cs="Times New Roman"/>
        </w:rPr>
      </w:pPr>
      <w:r w:rsidRPr="0008336B">
        <w:rPr>
          <w:rFonts w:cs="Times New Roman"/>
          <w:szCs w:val="24"/>
        </w:rPr>
        <w:t>The first step is implemented using the</w:t>
      </w:r>
      <w:r w:rsidRPr="0008336B">
        <w:rPr>
          <w:rFonts w:cs="Times New Roman"/>
        </w:rPr>
        <w:t xml:space="preserve"> function </w:t>
      </w:r>
      <w:r w:rsidRPr="0008336B">
        <w:rPr>
          <w:rFonts w:ascii="Copperplate Gothic Light" w:hAnsi="Copperplate Gothic Light" w:cs="Times New Roman"/>
          <w:color w:val="000000" w:themeColor="text1"/>
          <w:szCs w:val="24"/>
        </w:rPr>
        <w:t>S</w:t>
      </w:r>
      <w:r w:rsidRPr="0008336B">
        <w:rPr>
          <w:rFonts w:ascii="Copperplate Gothic Light" w:hAnsi="Copperplate Gothic Light" w:cs="Times New Roman"/>
          <w:color w:val="000000" w:themeColor="text1"/>
          <w:sz w:val="16"/>
          <w:szCs w:val="16"/>
        </w:rPr>
        <w:t>OFT</w:t>
      </w:r>
      <w:r w:rsidRPr="0008336B">
        <w:rPr>
          <w:rFonts w:ascii="Copperplate Gothic Light" w:hAnsi="Copperplate Gothic Light" w:cs="Times New Roman"/>
          <w:color w:val="000000" w:themeColor="text1"/>
          <w:szCs w:val="24"/>
        </w:rPr>
        <w:t>E</w:t>
      </w:r>
      <w:r w:rsidRPr="0008336B">
        <w:rPr>
          <w:rFonts w:ascii="Copperplate Gothic Light" w:hAnsi="Copperplate Gothic Light" w:cs="Times New Roman"/>
          <w:color w:val="000000" w:themeColor="text1"/>
          <w:sz w:val="16"/>
          <w:szCs w:val="16"/>
        </w:rPr>
        <w:t>RROR</w:t>
      </w:r>
      <w:del w:id="256" w:author="asus" w:date="2021-08-26T17:35:00Z">
        <w:r w:rsidRPr="0008336B" w:rsidDel="00243EC4">
          <w:rPr>
            <w:rFonts w:cs="Times New Roman"/>
            <w:color w:val="000000" w:themeColor="text1"/>
            <w:szCs w:val="24"/>
          </w:rPr>
          <w:delText xml:space="preserve"> </w:delText>
        </w:r>
      </w:del>
      <w:r w:rsidRPr="0008336B">
        <w:rPr>
          <w:rFonts w:cs="Times New Roman"/>
          <w:color w:val="000000" w:themeColor="text1"/>
          <w:szCs w:val="24"/>
        </w:rPr>
        <w:t xml:space="preserve">. It </w:t>
      </w:r>
      <w:r w:rsidRPr="0008336B">
        <w:rPr>
          <w:rFonts w:cs="Times New Roman"/>
          <w:szCs w:val="24"/>
        </w:rPr>
        <w:t xml:space="preserve">takes two positional parameters </w:t>
      </w:r>
      <w:r w:rsidRPr="0008336B">
        <w:rPr>
          <w:rFonts w:cs="Times New Roman"/>
          <w:color w:val="000000" w:themeColor="text1"/>
          <w:szCs w:val="24"/>
        </w:rPr>
        <w:t xml:space="preserve">(S, </w:t>
      </w:r>
      <m:oMath>
        <m:r>
          <w:rPr>
            <w:rFonts w:ascii="Cambria Math" w:hAnsi="Cambria Math" w:cs="Times New Roman"/>
            <w:szCs w:val="24"/>
          </w:rPr>
          <m:t>T</m:t>
        </m:r>
      </m:oMath>
      <w:r w:rsidRPr="0008336B">
        <w:rPr>
          <w:rFonts w:cs="Times New Roman"/>
          <w:szCs w:val="24"/>
        </w:rPr>
        <w:t xml:space="preserve">) in </w:t>
      </w:r>
      <w:r w:rsidRPr="0008336B">
        <w:rPr>
          <w:rFonts w:cs="Times New Roman"/>
        </w:rPr>
        <w:t xml:space="preserve">addition to the likelihood error </w:t>
      </w:r>
      <w:r w:rsidRPr="0008336B">
        <w:rPr>
          <w:rFonts w:cs="Times New Roman"/>
          <w:szCs w:val="24"/>
        </w:rPr>
        <w:t>set to 10%</w:t>
      </w:r>
      <w:r w:rsidRPr="0008336B">
        <w:rPr>
          <w:rFonts w:cs="Times New Roman"/>
          <w:color w:val="000000" w:themeColor="text1"/>
          <w:szCs w:val="24"/>
        </w:rPr>
        <w:t xml:space="preserve">. The algorithm </w:t>
      </w:r>
      <w:r w:rsidRPr="0008336B">
        <w:rPr>
          <w:rFonts w:cs="Times New Roman"/>
        </w:rPr>
        <w:t xml:space="preserve"> to replace the calculated resistivity with the true resistivity from the TRES of the first block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S</m:t>
            </m:r>
          </m:e>
          <m:sup>
            <m:r>
              <w:rPr>
                <w:rFonts w:ascii="Cambria Math" w:hAnsi="Cambria Math" w:cs="Times New Roman"/>
                <w:color w:val="000000" w:themeColor="text1"/>
                <w:szCs w:val="24"/>
              </w:rPr>
              <m:t>(1)</m:t>
            </m:r>
          </m:sup>
        </m:sSup>
      </m:oMath>
      <w:r w:rsidRPr="0008336B">
        <w:rPr>
          <w:rFonts w:cs="Times New Roman"/>
        </w:rPr>
        <w:t xml:space="preserve"> at depth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w:r w:rsidRPr="0008336B">
        <w:rPr>
          <w:rFonts w:cs="Times New Roman"/>
        </w:rPr>
        <w:t xml:space="preserve"> with node equal</w:t>
      </w:r>
      <w:ins w:id="257" w:author="asus" w:date="2021-08-26T17:35:00Z">
        <w:r w:rsidR="00243EC4">
          <w:rPr>
            <w:rFonts w:cs="Times New Roman"/>
          </w:rPr>
          <w:t xml:space="preserve"> to</w:t>
        </w:r>
      </w:ins>
      <w:r w:rsidRPr="0008336B">
        <w:rPr>
          <w:rFonts w:cs="Times New Roman"/>
        </w:rPr>
        <w:t xml:space="preserve"> </w:t>
      </w:r>
      <m:oMath>
        <m:r>
          <w:rPr>
            <w:rFonts w:ascii="Cambria Math" w:hAnsi="Cambria Math" w:cs="Times New Roman"/>
          </w:rPr>
          <m:t>V</m:t>
        </m:r>
      </m:oMath>
      <w:r w:rsidRPr="0008336B">
        <w:rPr>
          <w:rFonts w:cs="Times New Roman"/>
        </w:rPr>
        <w:t xml:space="preserve"> is given as:</w:t>
      </w:r>
    </w:p>
    <w:tbl>
      <w:tblPr>
        <w:tblStyle w:val="TableGrid"/>
        <w:tblW w:w="0" w:type="auto"/>
        <w:tblInd w:w="0" w:type="dxa"/>
        <w:tblLook w:val="04A0" w:firstRow="1" w:lastRow="0" w:firstColumn="1" w:lastColumn="0" w:noHBand="0" w:noVBand="1"/>
      </w:tblPr>
      <w:tblGrid>
        <w:gridCol w:w="698"/>
        <w:gridCol w:w="604"/>
        <w:gridCol w:w="519"/>
        <w:gridCol w:w="435"/>
        <w:gridCol w:w="440"/>
        <w:gridCol w:w="435"/>
        <w:gridCol w:w="5509"/>
      </w:tblGrid>
      <w:tr w:rsidR="00A30D28" w:rsidRPr="0008336B" w14:paraId="57749323" w14:textId="77777777" w:rsidTr="00580505">
        <w:tc>
          <w:tcPr>
            <w:tcW w:w="8640" w:type="dxa"/>
            <w:gridSpan w:val="7"/>
            <w:tcBorders>
              <w:top w:val="single" w:sz="4" w:space="0" w:color="auto"/>
              <w:left w:val="nil"/>
              <w:bottom w:val="single" w:sz="4" w:space="0" w:color="auto"/>
              <w:right w:val="nil"/>
            </w:tcBorders>
          </w:tcPr>
          <w:p w14:paraId="4D47D2F3" w14:textId="77777777" w:rsidR="00A30D28" w:rsidRPr="0008336B" w:rsidRDefault="00A30D28" w:rsidP="00580505">
            <w:pPr>
              <w:pStyle w:val="Caption"/>
              <w:keepNext/>
              <w:rPr>
                <w:rFonts w:cs="Times New Roman"/>
                <w:szCs w:val="24"/>
              </w:rPr>
            </w:pPr>
            <w:r w:rsidRPr="0008336B">
              <w:rPr>
                <w:rFonts w:cs="Times New Roman"/>
                <w:szCs w:val="24"/>
              </w:rPr>
              <w:t xml:space="preserve">Algorithm </w:t>
            </w:r>
            <w:r w:rsidRPr="0008336B">
              <w:rPr>
                <w:rFonts w:cs="Times New Roman"/>
                <w:szCs w:val="24"/>
              </w:rPr>
              <w:fldChar w:fldCharType="begin"/>
            </w:r>
            <w:r w:rsidRPr="0008336B">
              <w:rPr>
                <w:rFonts w:cs="Times New Roman"/>
                <w:szCs w:val="24"/>
              </w:rPr>
              <w:instrText xml:space="preserve"> SEQ Algorithm \* ARABIC </w:instrText>
            </w:r>
            <w:r w:rsidRPr="0008336B">
              <w:rPr>
                <w:rFonts w:cs="Times New Roman"/>
                <w:szCs w:val="24"/>
              </w:rPr>
              <w:fldChar w:fldCharType="separate"/>
            </w:r>
            <w:r w:rsidRPr="0008336B">
              <w:rPr>
                <w:rFonts w:cs="Times New Roman"/>
                <w:noProof/>
                <w:szCs w:val="24"/>
              </w:rPr>
              <w:t>1</w:t>
            </w:r>
            <w:r w:rsidRPr="0008336B">
              <w:rPr>
                <w:rFonts w:cs="Times New Roman"/>
                <w:szCs w:val="24"/>
              </w:rPr>
              <w:fldChar w:fldCharType="end"/>
            </w:r>
            <w:r w:rsidRPr="0008336B">
              <w:rPr>
                <w:rFonts w:cs="Times New Roman"/>
                <w:szCs w:val="24"/>
              </w:rPr>
              <w:t xml:space="preserve">: </w:t>
            </w:r>
            <w:r w:rsidRPr="0008336B">
              <w:t>Soft error computation</w:t>
            </w:r>
          </w:p>
        </w:tc>
      </w:tr>
      <w:tr w:rsidR="00A30D28" w:rsidRPr="0008336B" w14:paraId="022E6FC7" w14:textId="77777777" w:rsidTr="00580505">
        <w:tc>
          <w:tcPr>
            <w:tcW w:w="8640" w:type="dxa"/>
            <w:gridSpan w:val="7"/>
            <w:tcBorders>
              <w:top w:val="single" w:sz="4" w:space="0" w:color="auto"/>
              <w:left w:val="nil"/>
              <w:bottom w:val="nil"/>
              <w:right w:val="nil"/>
            </w:tcBorders>
          </w:tcPr>
          <w:p w14:paraId="2E3D7DE8" w14:textId="77777777" w:rsidR="00A30D28" w:rsidRPr="0008336B" w:rsidRDefault="00A30D28" w:rsidP="00580505">
            <w:pPr>
              <w:spacing w:line="276" w:lineRule="auto"/>
              <w:jc w:val="both"/>
              <w:rPr>
                <w:rFonts w:ascii="Copperplate Gothic Light" w:hAnsi="Copperplate Gothic Light" w:cs="Times New Roman"/>
                <w:color w:val="000000" w:themeColor="text1"/>
                <w:szCs w:val="24"/>
              </w:rPr>
            </w:pPr>
          </w:p>
          <w:p w14:paraId="0813FF1B" w14:textId="77777777" w:rsidR="00A30D28" w:rsidRPr="0008336B" w:rsidRDefault="00A30D28" w:rsidP="00580505">
            <w:pPr>
              <w:spacing w:line="276" w:lineRule="auto"/>
              <w:jc w:val="both"/>
              <w:rPr>
                <w:rFonts w:cs="Times New Roman"/>
                <w:szCs w:val="24"/>
              </w:rPr>
            </w:pPr>
            <w:r w:rsidRPr="0008336B">
              <w:rPr>
                <w:rFonts w:ascii="Copperplate Gothic Light" w:hAnsi="Copperplate Gothic Light" w:cs="Times New Roman"/>
                <w:color w:val="000000" w:themeColor="text1"/>
                <w:szCs w:val="24"/>
              </w:rPr>
              <w:t>S</w:t>
            </w:r>
            <w:r w:rsidRPr="0008336B">
              <w:rPr>
                <w:rFonts w:ascii="Copperplate Gothic Light" w:hAnsi="Copperplate Gothic Light" w:cs="Times New Roman"/>
                <w:color w:val="000000" w:themeColor="text1"/>
                <w:sz w:val="16"/>
                <w:szCs w:val="16"/>
              </w:rPr>
              <w:t>OFT</w:t>
            </w:r>
            <w:r w:rsidRPr="0008336B">
              <w:rPr>
                <w:rFonts w:ascii="Copperplate Gothic Light" w:hAnsi="Copperplate Gothic Light" w:cs="Times New Roman"/>
                <w:color w:val="000000" w:themeColor="text1"/>
                <w:szCs w:val="24"/>
              </w:rPr>
              <w:t>E</w:t>
            </w:r>
            <w:r w:rsidRPr="0008336B">
              <w:rPr>
                <w:rFonts w:ascii="Copperplate Gothic Light" w:hAnsi="Copperplate Gothic Light" w:cs="Times New Roman"/>
                <w:color w:val="000000" w:themeColor="text1"/>
                <w:sz w:val="16"/>
                <w:szCs w:val="16"/>
              </w:rPr>
              <w:t>RROR</w:t>
            </w:r>
            <w:r w:rsidRPr="0008336B">
              <w:rPr>
                <w:rFonts w:cs="Times New Roman"/>
                <w:color w:val="000000" w:themeColor="text1"/>
                <w:szCs w:val="24"/>
              </w:rPr>
              <w:t xml:space="preserve"> (S=</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S</m:t>
                  </m:r>
                </m:e>
                <m:sup>
                  <m:r>
                    <w:rPr>
                      <w:rFonts w:ascii="Cambria Math" w:hAnsi="Cambria Math" w:cs="Times New Roman"/>
                      <w:color w:val="000000" w:themeColor="text1"/>
                      <w:szCs w:val="24"/>
                    </w:rPr>
                    <m:t>(1)</m:t>
                  </m:r>
                </m:sup>
              </m:sSup>
            </m:oMath>
            <w:r w:rsidRPr="0008336B">
              <w:rPr>
                <w:rFonts w:cs="Times New Roman"/>
                <w:color w:val="000000" w:themeColor="text1"/>
                <w:szCs w:val="24"/>
              </w:rPr>
              <w:t xml:space="preserve">, </w:t>
            </w:r>
            <m:oMath>
              <m:r>
                <w:rPr>
                  <w:rFonts w:ascii="Cambria Math" w:hAnsi="Cambria Math" w:cs="Times New Roman"/>
                  <w:szCs w:val="24"/>
                </w:rPr>
                <m:t>T=TRES, ptol=10%</m:t>
              </m:r>
            </m:oMath>
            <w:r w:rsidRPr="0008336B">
              <w:rPr>
                <w:rFonts w:cs="Times New Roman"/>
                <w:szCs w:val="24"/>
              </w:rPr>
              <w:t xml:space="preserve">) </w:t>
            </w:r>
          </w:p>
        </w:tc>
      </w:tr>
      <w:tr w:rsidR="00A30D28" w:rsidRPr="0008336B" w14:paraId="5DB1AA86" w14:textId="77777777" w:rsidTr="00580505">
        <w:tc>
          <w:tcPr>
            <w:tcW w:w="698" w:type="dxa"/>
            <w:tcBorders>
              <w:top w:val="nil"/>
              <w:left w:val="nil"/>
              <w:bottom w:val="nil"/>
              <w:right w:val="nil"/>
            </w:tcBorders>
          </w:tcPr>
          <w:p w14:paraId="4A82C4EA" w14:textId="77777777" w:rsidR="00A30D28" w:rsidRPr="0008336B" w:rsidRDefault="00A30D28" w:rsidP="00580505">
            <w:pPr>
              <w:jc w:val="right"/>
            </w:pPr>
            <w:r w:rsidRPr="0008336B">
              <w:t>1</w:t>
            </w:r>
          </w:p>
        </w:tc>
        <w:tc>
          <w:tcPr>
            <w:tcW w:w="7942" w:type="dxa"/>
            <w:gridSpan w:val="6"/>
            <w:tcBorders>
              <w:top w:val="nil"/>
              <w:left w:val="nil"/>
              <w:bottom w:val="nil"/>
              <w:right w:val="nil"/>
            </w:tcBorders>
          </w:tcPr>
          <w:p w14:paraId="15C91184" w14:textId="6690075B" w:rsidR="00A30D28" w:rsidRPr="0008336B" w:rsidRDefault="00DC3331" w:rsidP="00580505">
            <w:pPr>
              <w:spacing w:line="276" w:lineRule="auto"/>
              <w:rPr>
                <w:rFonts w:cs="Times New Roman"/>
                <w:color w:val="000000" w:themeColor="text1"/>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←0</m:t>
              </m:r>
            </m:oMath>
            <w:r w:rsidR="00A30D28" w:rsidRPr="0008336B">
              <w:rPr>
                <w:rFonts w:cs="Times New Roman"/>
                <w:szCs w:val="24"/>
              </w:rPr>
              <w:t xml:space="preserve">        </w:t>
            </w:r>
            <w:r w:rsidR="00A30D28" w:rsidRPr="0008336B">
              <w:rPr>
                <w:rFonts w:cs="Times New Roman"/>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Initialize matrix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A30D28" w:rsidRPr="0008336B">
              <w:rPr>
                <w:rFonts w:cs="Times New Roman"/>
                <w:szCs w:val="24"/>
              </w:rPr>
              <w:t xml:space="preserve"> (</w:t>
            </w:r>
            <m:oMath>
              <m:r>
                <w:rPr>
                  <w:rFonts w:ascii="Cambria Math" w:hAnsi="Cambria Math" w:cs="Times New Roman"/>
                  <w:color w:val="000000" w:themeColor="text1"/>
                  <w:szCs w:val="24"/>
                  <w:lang w:eastAsia="fr-FR"/>
                </w:rPr>
                <m:t xml:space="preserve"> </m:t>
              </m:r>
              <m:r>
                <w:rPr>
                  <w:rFonts w:ascii="Cambria Math" w:hAnsi="Cambria Math" w:cs="Times New Roman"/>
                  <w:color w:val="000000" w:themeColor="text1"/>
                  <w:szCs w:val="24"/>
                  <w:lang w:val="fr-FR" w:eastAsia="fr-FR"/>
                </w:rPr>
                <m:t>V</m:t>
              </m:r>
              <m:r>
                <w:rPr>
                  <w:rFonts w:ascii="Cambria Math" w:hAnsi="Cambria Math" w:cs="Times New Roman"/>
                  <w:color w:val="000000" w:themeColor="text1"/>
                  <w:szCs w:val="24"/>
                  <w:lang w:eastAsia="fr-FR"/>
                </w:rPr>
                <m:t>×N</m:t>
              </m:r>
            </m:oMath>
            <w:r w:rsidR="00A30D28" w:rsidRPr="0008336B">
              <w:rPr>
                <w:rFonts w:cs="Times New Roman"/>
                <w:color w:val="000000" w:themeColor="text1"/>
                <w:szCs w:val="24"/>
              </w:rPr>
              <w:t xml:space="preserve"> )</w:t>
            </w:r>
            <w:ins w:id="258" w:author="asus" w:date="2021-08-26T17:35:00Z">
              <w:r w:rsidR="00243EC4">
                <w:rPr>
                  <w:rFonts w:cs="Times New Roman"/>
                  <w:color w:val="000000" w:themeColor="text1"/>
                  <w:szCs w:val="24"/>
                </w:rPr>
                <w:t xml:space="preserve"> </w:t>
              </w:r>
            </w:ins>
            <w:r w:rsidR="00A30D28" w:rsidRPr="0008336B">
              <w:rPr>
                <w:rFonts w:cs="Times New Roman"/>
                <w:color w:val="000000" w:themeColor="text1"/>
                <w:szCs w:val="24"/>
              </w:rPr>
              <w:t xml:space="preserve">with 0 values </w:t>
            </w:r>
          </w:p>
        </w:tc>
      </w:tr>
      <w:tr w:rsidR="00A30D28" w:rsidRPr="0008336B" w14:paraId="4D3E3B6D" w14:textId="77777777" w:rsidTr="00580505">
        <w:tc>
          <w:tcPr>
            <w:tcW w:w="698" w:type="dxa"/>
            <w:tcBorders>
              <w:top w:val="nil"/>
              <w:left w:val="nil"/>
              <w:bottom w:val="nil"/>
              <w:right w:val="nil"/>
            </w:tcBorders>
          </w:tcPr>
          <w:p w14:paraId="03E7D204" w14:textId="77777777" w:rsidR="00A30D28" w:rsidRPr="0008336B" w:rsidRDefault="00A30D28" w:rsidP="00580505">
            <w:pPr>
              <w:jc w:val="right"/>
            </w:pPr>
            <w:r w:rsidRPr="0008336B">
              <w:t>2</w:t>
            </w:r>
          </w:p>
        </w:tc>
        <w:tc>
          <w:tcPr>
            <w:tcW w:w="7942" w:type="dxa"/>
            <w:gridSpan w:val="6"/>
            <w:tcBorders>
              <w:top w:val="nil"/>
              <w:left w:val="nil"/>
              <w:bottom w:val="nil"/>
              <w:right w:val="nil"/>
            </w:tcBorders>
          </w:tcPr>
          <w:p w14:paraId="6F70962D" w14:textId="77777777" w:rsidR="00A30D28" w:rsidRPr="0008336B" w:rsidRDefault="00DC3331" w:rsidP="00580505">
            <w:pPr>
              <w:spacing w:line="276" w:lineRule="auto"/>
              <w:rPr>
                <w:rFonts w:eastAsia="Calibri"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r>
                <w:rPr>
                  <w:rFonts w:ascii="Cambria Math" w:hAnsi="Cambria Math" w:cs="Times New Roman"/>
                  <w:szCs w:val="24"/>
                </w:rPr>
                <m:t>ptol+1</m:t>
              </m:r>
            </m:oMath>
            <w:r w:rsidR="00A30D28" w:rsidRPr="0008336B">
              <w:rPr>
                <w:rFonts w:cs="Times New Roman"/>
                <w:color w:val="000000" w:themeColor="text1"/>
                <w:szCs w:val="24"/>
              </w:rPr>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Error buffer</w:t>
            </w:r>
          </w:p>
        </w:tc>
      </w:tr>
      <w:tr w:rsidR="00A30D28" w:rsidRPr="0008336B" w14:paraId="4A70DF50" w14:textId="77777777" w:rsidTr="00580505">
        <w:tc>
          <w:tcPr>
            <w:tcW w:w="698" w:type="dxa"/>
            <w:tcBorders>
              <w:top w:val="nil"/>
              <w:left w:val="nil"/>
              <w:bottom w:val="nil"/>
              <w:right w:val="nil"/>
            </w:tcBorders>
          </w:tcPr>
          <w:p w14:paraId="677AA0D5" w14:textId="77777777" w:rsidR="00A30D28" w:rsidRPr="0008336B" w:rsidRDefault="00A30D28" w:rsidP="00580505">
            <w:pPr>
              <w:jc w:val="right"/>
            </w:pPr>
            <w:r w:rsidRPr="0008336B">
              <w:t>3</w:t>
            </w:r>
          </w:p>
        </w:tc>
        <w:tc>
          <w:tcPr>
            <w:tcW w:w="7942" w:type="dxa"/>
            <w:gridSpan w:val="6"/>
            <w:tcBorders>
              <w:top w:val="nil"/>
              <w:left w:val="nil"/>
              <w:bottom w:val="nil"/>
              <w:right w:val="nil"/>
            </w:tcBorders>
          </w:tcPr>
          <w:p w14:paraId="6678FC38" w14:textId="77777777"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i←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N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N-</m:t>
              </m:r>
            </m:oMath>
            <w:r w:rsidRPr="0008336B">
              <w:rPr>
                <w:rFonts w:cs="Times New Roman"/>
                <w:color w:val="000000" w:themeColor="text1"/>
                <w:szCs w:val="24"/>
              </w:rPr>
              <w:t xml:space="preserve">lines of transposed block( </w:t>
            </w:r>
            <m:oMath>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0</m:t>
                  </m:r>
                </m:sub>
                <m:sup>
                  <m:r>
                    <w:rPr>
                      <w:rFonts w:ascii="Cambria Math" w:hAnsi="Cambria Math" w:cs="Times New Roman"/>
                      <w:szCs w:val="24"/>
                    </w:rPr>
                    <m:t>⊺</m:t>
                  </m:r>
                </m:sup>
              </m:sSubSup>
            </m:oMath>
            <w:r w:rsidRPr="0008336B">
              <w:rPr>
                <w:rFonts w:cs="Times New Roman"/>
                <w:szCs w:val="24"/>
              </w:rPr>
              <w:t>)</w:t>
            </w:r>
          </w:p>
        </w:tc>
      </w:tr>
      <w:tr w:rsidR="00A30D28" w:rsidRPr="0008336B" w14:paraId="5A4F8620" w14:textId="77777777" w:rsidTr="00580505">
        <w:tc>
          <w:tcPr>
            <w:tcW w:w="698" w:type="dxa"/>
            <w:tcBorders>
              <w:top w:val="nil"/>
              <w:left w:val="nil"/>
              <w:bottom w:val="nil"/>
              <w:right w:val="nil"/>
            </w:tcBorders>
          </w:tcPr>
          <w:p w14:paraId="6733DA46" w14:textId="77777777" w:rsidR="00A30D28" w:rsidRPr="0008336B" w:rsidRDefault="00A30D28" w:rsidP="00580505">
            <w:pPr>
              <w:jc w:val="right"/>
              <w:rPr>
                <w:rFonts w:cs="Times New Roman"/>
                <w:szCs w:val="24"/>
              </w:rPr>
            </w:pPr>
            <w:r w:rsidRPr="0008336B">
              <w:rPr>
                <w:rFonts w:cs="Times New Roman"/>
                <w:szCs w:val="24"/>
              </w:rPr>
              <w:t>4</w:t>
            </w:r>
          </w:p>
        </w:tc>
        <w:tc>
          <w:tcPr>
            <w:tcW w:w="604" w:type="dxa"/>
            <w:tcBorders>
              <w:top w:val="nil"/>
              <w:left w:val="nil"/>
              <w:bottom w:val="nil"/>
              <w:right w:val="single" w:sz="4" w:space="0" w:color="auto"/>
            </w:tcBorders>
          </w:tcPr>
          <w:p w14:paraId="4B49A3F1" w14:textId="77777777" w:rsidR="00A30D28" w:rsidRPr="0008336B" w:rsidRDefault="00A30D28" w:rsidP="00580505">
            <w:pPr>
              <w:rPr>
                <w:rFonts w:cs="Times New Roman"/>
                <w:b/>
                <w:color w:val="000000" w:themeColor="text1"/>
                <w:szCs w:val="24"/>
              </w:rPr>
            </w:pPr>
          </w:p>
        </w:tc>
        <w:tc>
          <w:tcPr>
            <w:tcW w:w="7338" w:type="dxa"/>
            <w:gridSpan w:val="5"/>
            <w:tcBorders>
              <w:top w:val="nil"/>
              <w:left w:val="single" w:sz="4" w:space="0" w:color="auto"/>
              <w:bottom w:val="nil"/>
              <w:right w:val="nil"/>
            </w:tcBorders>
          </w:tcPr>
          <w:p w14:paraId="63233FB2" w14:textId="77777777" w:rsidR="00A30D28" w:rsidRPr="0008336B" w:rsidRDefault="00A30D28" w:rsidP="00580505">
            <w:pPr>
              <w:rPr>
                <w:rFonts w:cs="Times New Roman"/>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j←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V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V-</m:t>
              </m:r>
            </m:oMath>
            <w:r w:rsidRPr="0008336B">
              <w:rPr>
                <w:rFonts w:cs="Times New Roman"/>
                <w:color w:val="000000" w:themeColor="text1"/>
                <w:szCs w:val="24"/>
              </w:rPr>
              <w:t xml:space="preserve"> number of vertical nodes in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oMath>
            <w:r w:rsidRPr="0008336B">
              <w:rPr>
                <w:rFonts w:cs="Times New Roman"/>
              </w:rPr>
              <w:t xml:space="preserve">at index </w:t>
            </w:r>
            <m:oMath>
              <m:r>
                <w:rPr>
                  <w:rFonts w:ascii="Cambria Math" w:hAnsi="Cambria Math" w:cs="Times New Roman"/>
                </w:rPr>
                <m:t>i</m:t>
              </m:r>
            </m:oMath>
          </w:p>
        </w:tc>
      </w:tr>
      <w:tr w:rsidR="00A30D28" w:rsidRPr="0008336B" w14:paraId="49A133B1" w14:textId="77777777" w:rsidTr="00580505">
        <w:tc>
          <w:tcPr>
            <w:tcW w:w="698" w:type="dxa"/>
            <w:tcBorders>
              <w:top w:val="nil"/>
              <w:left w:val="nil"/>
              <w:bottom w:val="nil"/>
              <w:right w:val="nil"/>
            </w:tcBorders>
          </w:tcPr>
          <w:p w14:paraId="37D95A22" w14:textId="77777777" w:rsidR="00A30D28" w:rsidRPr="0008336B" w:rsidRDefault="00A30D28" w:rsidP="00580505">
            <w:pPr>
              <w:jc w:val="right"/>
              <w:rPr>
                <w:rFonts w:cs="Times New Roman"/>
                <w:szCs w:val="24"/>
              </w:rPr>
            </w:pPr>
            <w:r w:rsidRPr="0008336B">
              <w:rPr>
                <w:rFonts w:cs="Times New Roman"/>
                <w:szCs w:val="24"/>
              </w:rPr>
              <w:t>5</w:t>
            </w:r>
          </w:p>
        </w:tc>
        <w:tc>
          <w:tcPr>
            <w:tcW w:w="604" w:type="dxa"/>
            <w:tcBorders>
              <w:top w:val="nil"/>
              <w:left w:val="nil"/>
              <w:bottom w:val="nil"/>
              <w:right w:val="single" w:sz="4" w:space="0" w:color="auto"/>
            </w:tcBorders>
          </w:tcPr>
          <w:p w14:paraId="2863A265"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159C094" w14:textId="77777777" w:rsidR="00A30D28" w:rsidRPr="0008336B" w:rsidRDefault="00A30D28" w:rsidP="00580505">
            <w:pPr>
              <w:rPr>
                <w:rFonts w:cs="Times New Roman"/>
                <w:b/>
                <w:color w:val="000000" w:themeColor="text1"/>
                <w:szCs w:val="24"/>
              </w:rPr>
            </w:pPr>
          </w:p>
        </w:tc>
        <w:tc>
          <w:tcPr>
            <w:tcW w:w="6819" w:type="dxa"/>
            <w:gridSpan w:val="4"/>
            <w:tcBorders>
              <w:top w:val="nil"/>
              <w:left w:val="single" w:sz="4" w:space="0" w:color="auto"/>
              <w:bottom w:val="nil"/>
              <w:right w:val="nil"/>
            </w:tcBorders>
          </w:tcPr>
          <w:p w14:paraId="3B3DB6F9" w14:textId="77777777" w:rsidR="00A30D28" w:rsidRPr="0008336B" w:rsidRDefault="00A30D28" w:rsidP="00580505">
            <w:pPr>
              <w:spacing w:line="276" w:lineRule="auto"/>
              <w:rPr>
                <w:rFonts w:eastAsia="Calibr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k←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K </m:t>
              </m:r>
            </m:oMath>
            <w:r w:rsidRPr="0008336B">
              <w:rPr>
                <w:rFonts w:cs="Times New Roman"/>
                <w:b/>
                <w:color w:val="000000" w:themeColor="text1"/>
                <w:szCs w:val="24"/>
              </w:rPr>
              <w:t>do</w:t>
            </w:r>
          </w:p>
        </w:tc>
      </w:tr>
      <w:tr w:rsidR="00A30D28" w:rsidRPr="0008336B" w14:paraId="4F826D31" w14:textId="77777777" w:rsidTr="00580505">
        <w:tc>
          <w:tcPr>
            <w:tcW w:w="698" w:type="dxa"/>
            <w:tcBorders>
              <w:top w:val="nil"/>
              <w:left w:val="nil"/>
              <w:bottom w:val="nil"/>
              <w:right w:val="nil"/>
            </w:tcBorders>
          </w:tcPr>
          <w:p w14:paraId="4848E0D8" w14:textId="77777777" w:rsidR="00A30D28" w:rsidRPr="0008336B" w:rsidRDefault="00A30D28" w:rsidP="00580505">
            <w:pPr>
              <w:jc w:val="right"/>
              <w:rPr>
                <w:rFonts w:cs="Times New Roman"/>
                <w:szCs w:val="24"/>
              </w:rPr>
            </w:pPr>
            <w:r w:rsidRPr="0008336B">
              <w:rPr>
                <w:rFonts w:cs="Times New Roman"/>
                <w:szCs w:val="24"/>
              </w:rPr>
              <w:t>6</w:t>
            </w:r>
          </w:p>
        </w:tc>
        <w:tc>
          <w:tcPr>
            <w:tcW w:w="604" w:type="dxa"/>
            <w:tcBorders>
              <w:top w:val="nil"/>
              <w:left w:val="nil"/>
              <w:bottom w:val="nil"/>
              <w:right w:val="single" w:sz="4" w:space="0" w:color="auto"/>
            </w:tcBorders>
          </w:tcPr>
          <w:p w14:paraId="2EE6AC9D"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6278DD52"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51CF8E45" w14:textId="77777777" w:rsidR="00A30D28" w:rsidRPr="0008336B" w:rsidRDefault="00A30D28" w:rsidP="00580505">
            <w:pPr>
              <w:rPr>
                <w:rFonts w:cs="Times New Roman"/>
                <w:b/>
                <w:color w:val="000000" w:themeColor="text1"/>
                <w:szCs w:val="24"/>
              </w:rPr>
            </w:pPr>
          </w:p>
        </w:tc>
        <w:tc>
          <w:tcPr>
            <w:tcW w:w="6384" w:type="dxa"/>
            <w:gridSpan w:val="3"/>
            <w:tcBorders>
              <w:top w:val="nil"/>
              <w:left w:val="single" w:sz="4" w:space="0" w:color="auto"/>
              <w:bottom w:val="nil"/>
              <w:right w:val="nil"/>
            </w:tcBorders>
          </w:tcPr>
          <w:p w14:paraId="2291D418" w14:textId="77777777" w:rsidR="00A30D28" w:rsidRPr="0008336B" w:rsidRDefault="00DC3331" w:rsidP="00580505">
            <w:pPr>
              <w:spacing w:line="276" w:lineRule="auto"/>
              <w:rPr>
                <w:rFonts w:cs="Times New Roman"/>
                <w:szCs w:val="24"/>
                <w:lang w:val="fr-FR"/>
              </w:rPr>
            </w:pPr>
            <m:oMathPara>
              <m:oMathParaPr>
                <m:jc m:val="left"/>
              </m:oMathPara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e>
                    </m:d>
                  </m:e>
                  <m:sup>
                    <m:r>
                      <w:rPr>
                        <w:rFonts w:ascii="Cambria Math" w:hAnsi="Cambria Math" w:cs="Times New Roman"/>
                      </w:rPr>
                      <m:t>2</m:t>
                    </m:r>
                  </m:sup>
                </m:sSup>
              </m:oMath>
            </m:oMathPara>
          </w:p>
        </w:tc>
      </w:tr>
      <w:tr w:rsidR="00A30D28" w:rsidRPr="0008336B" w14:paraId="515462CB" w14:textId="77777777" w:rsidTr="00580505">
        <w:tc>
          <w:tcPr>
            <w:tcW w:w="698" w:type="dxa"/>
            <w:tcBorders>
              <w:top w:val="nil"/>
              <w:left w:val="nil"/>
              <w:bottom w:val="nil"/>
              <w:right w:val="nil"/>
            </w:tcBorders>
          </w:tcPr>
          <w:p w14:paraId="59A3CDC9" w14:textId="77777777" w:rsidR="00A30D28" w:rsidRPr="0008336B" w:rsidRDefault="00A30D28" w:rsidP="00580505">
            <w:pPr>
              <w:jc w:val="right"/>
              <w:rPr>
                <w:rFonts w:cs="Times New Roman"/>
                <w:szCs w:val="24"/>
              </w:rPr>
            </w:pPr>
            <w:r w:rsidRPr="0008336B">
              <w:rPr>
                <w:rFonts w:cs="Times New Roman"/>
                <w:szCs w:val="24"/>
              </w:rPr>
              <w:t>7</w:t>
            </w:r>
          </w:p>
        </w:tc>
        <w:tc>
          <w:tcPr>
            <w:tcW w:w="604" w:type="dxa"/>
            <w:tcBorders>
              <w:top w:val="nil"/>
              <w:left w:val="nil"/>
              <w:bottom w:val="nil"/>
              <w:right w:val="single" w:sz="4" w:space="0" w:color="auto"/>
            </w:tcBorders>
          </w:tcPr>
          <w:p w14:paraId="7C1A81D1"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FF31B0D"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4C617965" w14:textId="77777777" w:rsidR="00A30D28" w:rsidRPr="0008336B" w:rsidRDefault="00A30D28" w:rsidP="00580505">
            <w:pPr>
              <w:rPr>
                <w:rFonts w:cs="Times New Roman"/>
                <w:b/>
                <w:color w:val="000000" w:themeColor="text1"/>
                <w:szCs w:val="24"/>
              </w:rPr>
            </w:pPr>
          </w:p>
        </w:tc>
        <w:tc>
          <w:tcPr>
            <w:tcW w:w="6384" w:type="dxa"/>
            <w:gridSpan w:val="3"/>
            <w:tcBorders>
              <w:top w:val="nil"/>
              <w:left w:val="single" w:sz="4" w:space="0" w:color="auto"/>
              <w:bottom w:val="nil"/>
              <w:right w:val="nil"/>
            </w:tcBorders>
          </w:tcPr>
          <w:p w14:paraId="527AEFF5" w14:textId="77777777" w:rsidR="00A30D28" w:rsidRPr="0008336B" w:rsidRDefault="00A30D28" w:rsidP="00580505">
            <w:pPr>
              <w:spacing w:line="276" w:lineRule="auto"/>
              <w:rPr>
                <w:rFonts w:eastAsia="Calibri" w:cs="Times New Roman"/>
                <w:color w:val="000000" w:themeColor="text1"/>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r>
                <w:rPr>
                  <w:rFonts w:ascii="Cambria Math" w:hAnsi="Cambria Math" w:cs="Times New Roman"/>
                  <w:szCs w:val="24"/>
                </w:rPr>
                <m:t>ptol</m:t>
              </m:r>
              <m:r>
                <w:rPr>
                  <w:rFonts w:ascii="Cambria Math" w:hAnsi="Cambria Math" w:cs="Times New Roman"/>
                  <w:color w:val="000000" w:themeColor="text1"/>
                  <w:szCs w:val="24"/>
                </w:rPr>
                <m:t xml:space="preserve"> </m:t>
              </m:r>
            </m:oMath>
            <w:r w:rsidRPr="0008336B">
              <w:rPr>
                <w:rFonts w:cs="Times New Roman"/>
                <w:b/>
                <w:color w:val="000000" w:themeColor="text1"/>
                <w:szCs w:val="24"/>
              </w:rPr>
              <w:t>then</w:t>
            </w:r>
          </w:p>
        </w:tc>
      </w:tr>
      <w:tr w:rsidR="00A30D28" w:rsidRPr="0008336B" w14:paraId="79D09133" w14:textId="77777777" w:rsidTr="00580505">
        <w:tc>
          <w:tcPr>
            <w:tcW w:w="698" w:type="dxa"/>
            <w:tcBorders>
              <w:top w:val="nil"/>
              <w:left w:val="nil"/>
              <w:bottom w:val="nil"/>
              <w:right w:val="nil"/>
            </w:tcBorders>
          </w:tcPr>
          <w:p w14:paraId="2D5EE8F4" w14:textId="77777777" w:rsidR="00A30D28" w:rsidRPr="0008336B" w:rsidRDefault="00A30D28" w:rsidP="00580505">
            <w:pPr>
              <w:jc w:val="right"/>
              <w:rPr>
                <w:rFonts w:cs="Times New Roman"/>
                <w:szCs w:val="24"/>
              </w:rPr>
            </w:pPr>
            <w:r w:rsidRPr="0008336B">
              <w:rPr>
                <w:rFonts w:cs="Times New Roman"/>
                <w:szCs w:val="24"/>
              </w:rPr>
              <w:t>8</w:t>
            </w:r>
          </w:p>
        </w:tc>
        <w:tc>
          <w:tcPr>
            <w:tcW w:w="604" w:type="dxa"/>
            <w:tcBorders>
              <w:top w:val="nil"/>
              <w:left w:val="nil"/>
              <w:bottom w:val="nil"/>
              <w:right w:val="single" w:sz="4" w:space="0" w:color="auto"/>
            </w:tcBorders>
          </w:tcPr>
          <w:p w14:paraId="2D1B9F00"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7AF8BFC"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4499F2E0"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61075B48" w14:textId="77777777" w:rsidR="00A30D28" w:rsidRPr="0008336B" w:rsidRDefault="00A30D28" w:rsidP="00580505">
            <w:pPr>
              <w:spacing w:line="276" w:lineRule="auto"/>
              <w:rPr>
                <w:rFonts w:cs="Times New Roman"/>
                <w:b/>
                <w:color w:val="000000" w:themeColor="text1"/>
                <w:szCs w:val="24"/>
              </w:rPr>
            </w:pPr>
          </w:p>
        </w:tc>
        <w:tc>
          <w:tcPr>
            <w:tcW w:w="5944" w:type="dxa"/>
            <w:gridSpan w:val="2"/>
            <w:tcBorders>
              <w:top w:val="nil"/>
              <w:left w:val="single" w:sz="4" w:space="0" w:color="auto"/>
              <w:bottom w:val="nil"/>
              <w:right w:val="nil"/>
            </w:tcBorders>
          </w:tcPr>
          <w:p w14:paraId="7245C62D" w14:textId="77777777" w:rsidR="00A30D28" w:rsidRPr="0008336B" w:rsidRDefault="00A30D28" w:rsidP="00580505">
            <w:pPr>
              <w:spacing w:line="276" w:lineRule="auto"/>
              <w:jc w:val="both"/>
              <w:rPr>
                <w:rFonts w:cs="Times New Roman"/>
                <w:color w:val="000000" w:themeColor="text1"/>
                <w:szCs w:val="24"/>
              </w:rPr>
            </w:pPr>
            <w:r w:rsidRPr="0008336B">
              <w:rPr>
                <w:rFonts w:cs="Times New Roman"/>
                <w:b/>
                <w:color w:val="000000" w:themeColor="text1"/>
                <w:szCs w:val="24"/>
              </w:rPr>
              <w:t xml:space="preserve">if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&lt;b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 xml:space="preserve"> </m:t>
              </m:r>
            </m:oMath>
            <w:r w:rsidRPr="0008336B">
              <w:rPr>
                <w:rFonts w:cs="Times New Roman"/>
                <w:b/>
                <w:color w:val="000000" w:themeColor="text1"/>
                <w:szCs w:val="24"/>
              </w:rPr>
              <w:t>then</w:t>
            </w:r>
            <m:oMath>
              <m:r>
                <w:rPr>
                  <w:rFonts w:ascii="Cambria Math" w:hAnsi="Cambria Math" w:cs="Times New Roman"/>
                  <w:color w:val="000000" w:themeColor="text1"/>
                  <w:szCs w:val="24"/>
                </w:rPr>
                <m:t xml:space="preserve"> </m:t>
              </m:r>
            </m:oMath>
          </w:p>
        </w:tc>
      </w:tr>
      <w:tr w:rsidR="00A30D28" w:rsidRPr="0008336B" w14:paraId="00A3B6E6" w14:textId="77777777" w:rsidTr="00580505">
        <w:tc>
          <w:tcPr>
            <w:tcW w:w="698" w:type="dxa"/>
            <w:tcBorders>
              <w:top w:val="nil"/>
              <w:left w:val="nil"/>
              <w:bottom w:val="nil"/>
              <w:right w:val="nil"/>
            </w:tcBorders>
          </w:tcPr>
          <w:p w14:paraId="515F3E3F" w14:textId="77777777" w:rsidR="00A30D28" w:rsidRPr="0008336B" w:rsidRDefault="00A30D28" w:rsidP="00580505">
            <w:pPr>
              <w:jc w:val="right"/>
              <w:rPr>
                <w:rFonts w:cs="Times New Roman"/>
                <w:szCs w:val="24"/>
              </w:rPr>
            </w:pPr>
            <w:r w:rsidRPr="0008336B">
              <w:rPr>
                <w:rFonts w:cs="Times New Roman"/>
                <w:szCs w:val="24"/>
              </w:rPr>
              <w:t>9</w:t>
            </w:r>
          </w:p>
        </w:tc>
        <w:tc>
          <w:tcPr>
            <w:tcW w:w="604" w:type="dxa"/>
            <w:tcBorders>
              <w:top w:val="nil"/>
              <w:left w:val="nil"/>
              <w:bottom w:val="nil"/>
              <w:right w:val="single" w:sz="4" w:space="0" w:color="auto"/>
            </w:tcBorders>
          </w:tcPr>
          <w:p w14:paraId="4DE3E64E"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3B071BFF"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1AC9E16D"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4DD9D9A1" w14:textId="77777777" w:rsidR="00A30D28" w:rsidRPr="0008336B" w:rsidRDefault="00A30D28" w:rsidP="00580505">
            <w:pPr>
              <w:spacing w:line="276" w:lineRule="auto"/>
              <w:rPr>
                <w:rFonts w:cs="Times New Roman"/>
                <w:b/>
                <w:color w:val="000000" w:themeColor="text1"/>
                <w:szCs w:val="24"/>
              </w:rPr>
            </w:pPr>
          </w:p>
        </w:tc>
        <w:tc>
          <w:tcPr>
            <w:tcW w:w="435" w:type="dxa"/>
            <w:tcBorders>
              <w:top w:val="nil"/>
              <w:left w:val="single" w:sz="4" w:space="0" w:color="auto"/>
              <w:bottom w:val="nil"/>
              <w:right w:val="nil"/>
            </w:tcBorders>
          </w:tcPr>
          <w:p w14:paraId="397ED6D2" w14:textId="77777777" w:rsidR="00A30D28" w:rsidRPr="0008336B" w:rsidRDefault="00A30D28" w:rsidP="00580505">
            <w:pPr>
              <w:spacing w:line="276" w:lineRule="auto"/>
              <w:rPr>
                <w:rFonts w:cs="Times New Roman"/>
                <w:b/>
                <w:color w:val="000000" w:themeColor="text1"/>
                <w:szCs w:val="24"/>
              </w:rPr>
            </w:pPr>
          </w:p>
        </w:tc>
        <w:tc>
          <w:tcPr>
            <w:tcW w:w="5509" w:type="dxa"/>
            <w:tcBorders>
              <w:top w:val="nil"/>
              <w:left w:val="single" w:sz="4" w:space="0" w:color="auto"/>
              <w:bottom w:val="nil"/>
              <w:right w:val="nil"/>
            </w:tcBorders>
          </w:tcPr>
          <w:p w14:paraId="52040E41" w14:textId="77777777" w:rsidR="00A30D28" w:rsidRPr="0008336B" w:rsidRDefault="00DC3331" w:rsidP="00580505">
            <w:pPr>
              <w:spacing w:line="276" w:lineRule="auto"/>
              <w:rPr>
                <w:rFonts w:cs="Times New Roman"/>
                <w:b/>
                <w:color w:val="000000" w:themeColor="text1"/>
                <w:szCs w:val="24"/>
              </w:rPr>
            </w:pPr>
            <m:oMathPara>
              <m:oMathParaPr>
                <m:jc m:val="left"/>
              </m:oMathPara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m:oMathPara>
          </w:p>
        </w:tc>
      </w:tr>
      <w:tr w:rsidR="00A30D28" w:rsidRPr="0008336B" w14:paraId="71591B24" w14:textId="77777777" w:rsidTr="00580505">
        <w:tc>
          <w:tcPr>
            <w:tcW w:w="698" w:type="dxa"/>
            <w:tcBorders>
              <w:top w:val="nil"/>
              <w:left w:val="nil"/>
              <w:bottom w:val="nil"/>
              <w:right w:val="nil"/>
            </w:tcBorders>
          </w:tcPr>
          <w:p w14:paraId="23AC3C85" w14:textId="77777777" w:rsidR="00A30D28" w:rsidRPr="0008336B" w:rsidRDefault="00A30D28" w:rsidP="00580505">
            <w:pPr>
              <w:jc w:val="right"/>
              <w:rPr>
                <w:rFonts w:cs="Times New Roman"/>
                <w:szCs w:val="24"/>
              </w:rPr>
            </w:pPr>
            <w:r w:rsidRPr="0008336B">
              <w:rPr>
                <w:rFonts w:cs="Times New Roman"/>
                <w:szCs w:val="24"/>
              </w:rPr>
              <w:t>10</w:t>
            </w:r>
          </w:p>
        </w:tc>
        <w:tc>
          <w:tcPr>
            <w:tcW w:w="604" w:type="dxa"/>
            <w:tcBorders>
              <w:top w:val="nil"/>
              <w:left w:val="nil"/>
              <w:bottom w:val="nil"/>
              <w:right w:val="single" w:sz="4" w:space="0" w:color="auto"/>
            </w:tcBorders>
          </w:tcPr>
          <w:p w14:paraId="219A7F2E"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3F0DC3EB"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0E21D30C"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42AA25DC" w14:textId="77777777" w:rsidR="00A30D28" w:rsidRPr="0008336B" w:rsidRDefault="00A30D28" w:rsidP="00580505">
            <w:pPr>
              <w:spacing w:line="276" w:lineRule="auto"/>
              <w:rPr>
                <w:rFonts w:cs="Times New Roman"/>
                <w:b/>
                <w:color w:val="000000" w:themeColor="text1"/>
                <w:szCs w:val="24"/>
              </w:rPr>
            </w:pPr>
          </w:p>
        </w:tc>
        <w:tc>
          <w:tcPr>
            <w:tcW w:w="435" w:type="dxa"/>
            <w:tcBorders>
              <w:top w:val="nil"/>
              <w:left w:val="single" w:sz="4" w:space="0" w:color="auto"/>
              <w:bottom w:val="nil"/>
              <w:right w:val="nil"/>
            </w:tcBorders>
          </w:tcPr>
          <w:p w14:paraId="147B5319" w14:textId="77777777" w:rsidR="00A30D28" w:rsidRPr="0008336B" w:rsidRDefault="00A30D28" w:rsidP="00580505">
            <w:pPr>
              <w:spacing w:line="276" w:lineRule="auto"/>
              <w:rPr>
                <w:rFonts w:cs="Times New Roman"/>
                <w:b/>
                <w:color w:val="000000" w:themeColor="text1"/>
                <w:szCs w:val="24"/>
              </w:rPr>
            </w:pPr>
          </w:p>
        </w:tc>
        <w:tc>
          <w:tcPr>
            <w:tcW w:w="5509" w:type="dxa"/>
            <w:tcBorders>
              <w:top w:val="nil"/>
              <w:left w:val="single" w:sz="4" w:space="0" w:color="auto"/>
              <w:bottom w:val="nil"/>
              <w:right w:val="nil"/>
            </w:tcBorders>
          </w:tcPr>
          <w:p w14:paraId="5A2FA851" w14:textId="77777777" w:rsidR="00A30D28" w:rsidRPr="0008336B" w:rsidRDefault="00DC3331" w:rsidP="00580505">
            <w:pPr>
              <w:spacing w:line="276" w:lineRule="auto"/>
              <w:rPr>
                <w:rFonts w:eastAsia="Calibri" w:cs="Times New Roman"/>
                <w:color w:val="000000" w:themeColor="text1"/>
                <w:szCs w:val="24"/>
              </w:rPr>
            </w:pPr>
            <m:oMath>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oMath>
            <w:r w:rsidR="00A30D28" w:rsidRPr="0008336B">
              <w:rPr>
                <w:rFonts w:cs="Times New Roman"/>
                <w:color w:val="000000" w:themeColor="text1"/>
                <w:szCs w:val="24"/>
              </w:rPr>
              <w:t xml:space="preserve"> </w:t>
            </w:r>
            <w:r w:rsidR="00A30D28" w:rsidRPr="0008336B">
              <w:rPr>
                <w:rFonts w:cs="Times New Roman"/>
                <w:color w:val="000000" w:themeColor="text1"/>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Replace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oMath>
            <w:r w:rsidR="00A30D28" w:rsidRPr="0008336B">
              <w:rPr>
                <w:rFonts w:cs="Times New Roman"/>
                <w:szCs w:val="24"/>
              </w:rPr>
              <w:t xml:space="preserve"> by </w:t>
            </w:r>
            <w:r w:rsidR="00A30D28" w:rsidRPr="0008336B">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oMath>
            <w:r w:rsidR="00A30D28" w:rsidRPr="0008336B">
              <w:rPr>
                <w:rFonts w:cs="Times New Roman"/>
                <w:szCs w:val="24"/>
              </w:rPr>
              <w:t xml:space="preserve"> in </w:t>
            </w:r>
            <w:r w:rsidR="00A30D28" w:rsidRPr="0008336B">
              <w:rPr>
                <w:rFonts w:cs="Times New Roman"/>
                <w:color w:val="000000" w:themeColor="text1"/>
                <w:szCs w:val="24"/>
              </w:rPr>
              <w:t>TRES</w:t>
            </w:r>
          </w:p>
        </w:tc>
      </w:tr>
      <w:tr w:rsidR="00A30D28" w:rsidRPr="0008336B" w14:paraId="238B2E58" w14:textId="77777777" w:rsidTr="00580505">
        <w:tc>
          <w:tcPr>
            <w:tcW w:w="698" w:type="dxa"/>
            <w:tcBorders>
              <w:top w:val="nil"/>
              <w:left w:val="nil"/>
              <w:bottom w:val="nil"/>
              <w:right w:val="nil"/>
            </w:tcBorders>
          </w:tcPr>
          <w:p w14:paraId="02732D9E" w14:textId="77777777" w:rsidR="00A30D28" w:rsidRPr="0008336B" w:rsidRDefault="00A30D28" w:rsidP="00580505">
            <w:pPr>
              <w:jc w:val="right"/>
              <w:rPr>
                <w:rFonts w:cs="Times New Roman"/>
                <w:szCs w:val="24"/>
              </w:rPr>
            </w:pPr>
            <w:r w:rsidRPr="0008336B">
              <w:rPr>
                <w:rFonts w:cs="Times New Roman"/>
                <w:szCs w:val="24"/>
              </w:rPr>
              <w:t>11</w:t>
            </w:r>
          </w:p>
        </w:tc>
        <w:tc>
          <w:tcPr>
            <w:tcW w:w="604" w:type="dxa"/>
            <w:tcBorders>
              <w:top w:val="nil"/>
              <w:left w:val="nil"/>
              <w:bottom w:val="nil"/>
              <w:right w:val="single" w:sz="4" w:space="0" w:color="auto"/>
            </w:tcBorders>
          </w:tcPr>
          <w:p w14:paraId="17A9AB7E"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6324B0E1" w14:textId="77777777" w:rsidR="00A30D28" w:rsidRPr="0008336B" w:rsidRDefault="00A30D28" w:rsidP="00580505">
            <w:pPr>
              <w:rPr>
                <w:rFonts w:cs="Times New Roman"/>
                <w:b/>
                <w:color w:val="000000" w:themeColor="text1"/>
                <w:szCs w:val="24"/>
              </w:rPr>
            </w:pPr>
          </w:p>
        </w:tc>
        <w:tc>
          <w:tcPr>
            <w:tcW w:w="6819" w:type="dxa"/>
            <w:gridSpan w:val="4"/>
            <w:tcBorders>
              <w:top w:val="nil"/>
              <w:left w:val="single" w:sz="4" w:space="0" w:color="auto"/>
              <w:bottom w:val="nil"/>
              <w:right w:val="single" w:sz="4" w:space="0" w:color="auto"/>
            </w:tcBorders>
          </w:tcPr>
          <w:p w14:paraId="11A289BF" w14:textId="77777777" w:rsidR="00A30D28" w:rsidRPr="0008336B" w:rsidRDefault="00DC3331" w:rsidP="00580505">
            <w:pPr>
              <w:rPr>
                <w:rFonts w:eastAsiaTheme="minorHAnsi" w:cs="Times New Roman"/>
                <w:b/>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r>
                <w:rPr>
                  <w:rFonts w:ascii="Cambria Math" w:hAnsi="Cambria Math" w:cs="Times New Roman"/>
                  <w:szCs w:val="24"/>
                </w:rPr>
                <m:t>ptol+1</m:t>
              </m:r>
            </m:oMath>
            <w:r w:rsidR="00A30D28" w:rsidRPr="0008336B">
              <w:rPr>
                <w:rFonts w:cs="Times New Roman"/>
                <w:color w:val="000000" w:themeColor="text1"/>
                <w:szCs w:val="24"/>
              </w:rPr>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Initialize buffer</w:t>
            </w:r>
          </w:p>
        </w:tc>
      </w:tr>
      <w:tr w:rsidR="00A30D28" w:rsidRPr="0008336B" w14:paraId="021917D4" w14:textId="77777777" w:rsidTr="00580505">
        <w:tc>
          <w:tcPr>
            <w:tcW w:w="698" w:type="dxa"/>
            <w:tcBorders>
              <w:top w:val="nil"/>
              <w:left w:val="nil"/>
              <w:bottom w:val="single" w:sz="4" w:space="0" w:color="auto"/>
              <w:right w:val="nil"/>
            </w:tcBorders>
          </w:tcPr>
          <w:p w14:paraId="2D7DA429" w14:textId="77777777" w:rsidR="00A30D28" w:rsidRPr="0008336B" w:rsidRDefault="00A30D28" w:rsidP="00580505">
            <w:pPr>
              <w:jc w:val="right"/>
              <w:rPr>
                <w:rFonts w:cs="Times New Roman"/>
                <w:szCs w:val="24"/>
              </w:rPr>
            </w:pPr>
            <w:r w:rsidRPr="0008336B">
              <w:rPr>
                <w:rFonts w:cs="Times New Roman"/>
                <w:szCs w:val="24"/>
              </w:rPr>
              <w:t>13</w:t>
            </w:r>
          </w:p>
        </w:tc>
        <w:tc>
          <w:tcPr>
            <w:tcW w:w="7942" w:type="dxa"/>
            <w:gridSpan w:val="6"/>
            <w:tcBorders>
              <w:top w:val="nil"/>
              <w:left w:val="nil"/>
              <w:bottom w:val="single" w:sz="4" w:space="0" w:color="auto"/>
              <w:right w:val="nil"/>
            </w:tcBorders>
          </w:tcPr>
          <w:p w14:paraId="480F8998" w14:textId="77777777" w:rsidR="00A30D28" w:rsidRPr="0008336B" w:rsidRDefault="00A30D28" w:rsidP="00580505">
            <w:pPr>
              <w:rPr>
                <w:rFonts w:cs="Times New Roman"/>
                <w:szCs w:val="24"/>
              </w:rPr>
            </w:pPr>
            <w:r w:rsidRPr="0008336B">
              <w:rPr>
                <w:rFonts w:cs="Times New Roman"/>
                <w:b/>
                <w:color w:val="000000" w:themeColor="text1"/>
                <w:szCs w:val="24"/>
              </w:rPr>
              <w:t xml:space="preserve">return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p>
          <w:p w14:paraId="171E57C0" w14:textId="77777777" w:rsidR="00A30D28" w:rsidRPr="0008336B" w:rsidRDefault="00A30D28" w:rsidP="00580505">
            <w:pPr>
              <w:rPr>
                <w:rFonts w:cs="Times New Roman"/>
                <w:szCs w:val="24"/>
              </w:rPr>
            </w:pPr>
          </w:p>
        </w:tc>
      </w:tr>
    </w:tbl>
    <w:p w14:paraId="17B3C08A" w14:textId="77777777" w:rsidR="00A30D28" w:rsidRPr="0008336B" w:rsidRDefault="00A30D28" w:rsidP="00A30D28">
      <w:pPr>
        <w:spacing w:line="480" w:lineRule="auto"/>
        <w:jc w:val="both"/>
        <w:rPr>
          <w:rFonts w:cs="Times New Roman"/>
          <w:b/>
        </w:rPr>
      </w:pPr>
    </w:p>
    <w:p w14:paraId="65EE1B2A" w14:textId="77777777" w:rsidR="00A30D28" w:rsidRPr="0008336B" w:rsidRDefault="00A30D28" w:rsidP="00A30D28">
      <w:pPr>
        <w:spacing w:line="480" w:lineRule="auto"/>
        <w:ind w:firstLine="360"/>
        <w:jc w:val="both"/>
        <w:rPr>
          <w:rFonts w:cs="Times New Roman"/>
          <w:szCs w:val="24"/>
        </w:rPr>
      </w:pPr>
      <w:r w:rsidRPr="0008336B">
        <w:rPr>
          <w:rFonts w:cs="Times New Roman"/>
          <w:b/>
        </w:rPr>
        <w:t xml:space="preserve">Step 2: Replace each calculated resistivity with the true resistivity in TRES using </w:t>
      </w:r>
      <w:bookmarkStart w:id="259" w:name="_Hlk78981741"/>
      <w:r w:rsidRPr="0008336B">
        <w:rPr>
          <w:rFonts w:cs="Times New Roman"/>
          <w:b/>
        </w:rPr>
        <w:t xml:space="preserve">the linear or polynomial model function  </w:t>
      </w:r>
      <w:bookmarkStart w:id="260" w:name="_Hlk78975611"/>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sup>
            <m:d>
              <m:dPr>
                <m:ctrlPr>
                  <w:rPr>
                    <w:rFonts w:ascii="Cambria Math" w:hAnsi="Cambria Math" w:cs="Times New Roman"/>
                    <w:i/>
                  </w:rPr>
                </m:ctrlPr>
              </m:dPr>
              <m:e>
                <m:r>
                  <w:rPr>
                    <w:rFonts w:ascii="Cambria Math" w:hAnsi="Cambria Math" w:cs="Times New Roman"/>
                  </w:rPr>
                  <m:t>1</m:t>
                </m:r>
              </m:e>
            </m:d>
          </m:sup>
        </m:sSup>
        <m:r>
          <w:rPr>
            <w:rFonts w:ascii="Cambria Math" w:hAnsi="Cambria Math" w:cs="Times New Roman"/>
            <w:szCs w:val="24"/>
          </w:rPr>
          <m:t>(z)</m:t>
        </m:r>
      </m:oMath>
      <w:r w:rsidRPr="0008336B">
        <w:rPr>
          <w:rFonts w:cs="Times New Roman"/>
          <w:szCs w:val="24"/>
        </w:rPr>
        <w:t xml:space="preserve"> </w:t>
      </w:r>
      <w:bookmarkEnd w:id="259"/>
      <w:bookmarkEnd w:id="260"/>
    </w:p>
    <w:p w14:paraId="7A951177" w14:textId="77777777" w:rsidR="00A30D28" w:rsidRPr="0008336B" w:rsidRDefault="00A30D28" w:rsidP="00A30D28">
      <w:pPr>
        <w:spacing w:line="480" w:lineRule="auto"/>
        <w:ind w:firstLine="360"/>
        <w:jc w:val="both"/>
        <w:rPr>
          <w:rFonts w:cs="Times New Roman"/>
        </w:rPr>
      </w:pPr>
      <w:r w:rsidRPr="0008336B">
        <w:rPr>
          <w:rFonts w:cs="Times New Roman"/>
        </w:rPr>
        <w:t xml:space="preserve">We presume a linear or polynomial distribution of resistivity value in the underground at a node from the surface to the depth to differentiate two underground layers from their calculated resistivity values. Indeed, the boundary between two layers can be demarcated by the sudden change of the resistivity values. The </w:t>
      </w:r>
      <w:commentRangeStart w:id="261"/>
      <w:r w:rsidRPr="0008336B">
        <w:rPr>
          <w:rFonts w:cs="Times New Roman"/>
        </w:rPr>
        <w:t xml:space="preserve">gradient descent algorithm </w:t>
      </w:r>
      <w:commentRangeEnd w:id="261"/>
      <w:r w:rsidR="00C95B79">
        <w:rPr>
          <w:rStyle w:val="CommentReference"/>
        </w:rPr>
        <w:commentReference w:id="261"/>
      </w:r>
      <w:r w:rsidRPr="0008336B">
        <w:rPr>
          <w:rFonts w:cs="Times New Roman"/>
        </w:rPr>
        <w:t xml:space="preserve">is used to find the best model of the resistivity distribution at this node. Thus, firstly, we calculate the existing error between the predicted resistivity value using the best model function found (linear or polynomial) and the resistivity values in TRES. This error is evaluated with the absolute value error between the calculated resistivity value and the predicted resistivity to find the layer in LN with the best minimal error </w:t>
      </w:r>
      <m:oMath>
        <m:r>
          <w:rPr>
            <w:rFonts w:ascii="Cambria Math" w:hAnsi="Cambria Math" w:cs="Times New Roman"/>
            <w:szCs w:val="24"/>
          </w:rPr>
          <m:t>ξ</m:t>
        </m:r>
      </m:oMath>
      <w:r w:rsidRPr="0008336B">
        <w:rPr>
          <w:rFonts w:cs="Times New Roman"/>
        </w:rPr>
        <w:t>.</w:t>
      </w:r>
    </w:p>
    <w:p w14:paraId="43CC020F" w14:textId="75D2CCF2" w:rsidR="00A30D28" w:rsidRPr="0008336B" w:rsidRDefault="00A30D28" w:rsidP="00A30D28">
      <w:pPr>
        <w:spacing w:line="480" w:lineRule="auto"/>
        <w:ind w:firstLine="360"/>
        <w:jc w:val="both"/>
        <w:rPr>
          <w:rFonts w:cs="Times New Roman"/>
          <w:b/>
          <w:color w:val="000000" w:themeColor="text1"/>
          <w:szCs w:val="24"/>
        </w:rPr>
      </w:pPr>
      <w:r w:rsidRPr="0008336B">
        <w:rPr>
          <w:rFonts w:cs="Times New Roman"/>
        </w:rPr>
        <w:t xml:space="preserve">We suppose the model function </w:t>
      </w:r>
      <m:oMath>
        <m:r>
          <w:rPr>
            <w:rFonts w:ascii="Cambria Math" w:hAnsi="Cambria Math" w:cs="Times New Roman"/>
          </w:rPr>
          <m:t>F=</m:t>
        </m:r>
        <m:r>
          <m:rPr>
            <m:sty m:val="bi"/>
          </m:rPr>
          <w:rPr>
            <w:rFonts w:ascii="Cambria Math" w:hAnsi="Cambria Math" w:cs="Times New Roman"/>
            <w:color w:val="000000" w:themeColor="text1"/>
            <w:szCs w:val="24"/>
            <w:lang w:val="fr-FR"/>
          </w:rPr>
          <m:t>W</m:t>
        </m:r>
        <m:r>
          <m:rPr>
            <m:sty m:val="bi"/>
          </m:rPr>
          <w:rPr>
            <w:rFonts w:ascii="Cambria Math" w:hAnsi="Cambria Math" w:cs="Times New Roman"/>
            <w:color w:val="000000" w:themeColor="text1"/>
            <w:szCs w:val="24"/>
          </w:rPr>
          <m:t>∙</m:t>
        </m:r>
        <m:r>
          <w:rPr>
            <w:rFonts w:ascii="Cambria Math" w:hAnsi="Cambria Math" w:cs="Times New Roman"/>
            <w:color w:val="000000" w:themeColor="text1"/>
            <w:szCs w:val="24"/>
            <w:lang w:val="fr-FR"/>
          </w:rPr>
          <m:t>Z</m:t>
        </m:r>
      </m:oMath>
      <w:ins w:id="262" w:author="asus" w:date="2021-08-26T17:43:00Z">
        <w:r w:rsidR="00C95B79">
          <w:rPr>
            <w:rFonts w:cs="Times New Roman"/>
            <w:color w:val="000000" w:themeColor="text1"/>
            <w:szCs w:val="24"/>
          </w:rPr>
          <w:t>,</w:t>
        </w:r>
      </w:ins>
      <w:del w:id="263" w:author="asus" w:date="2021-08-26T17:43:00Z">
        <w:r w:rsidRPr="0008336B" w:rsidDel="00C95B79">
          <w:rPr>
            <w:rFonts w:cs="Times New Roman"/>
            <w:color w:val="000000" w:themeColor="text1"/>
            <w:szCs w:val="24"/>
          </w:rPr>
          <w:delText xml:space="preserve"> </w:delText>
        </w:r>
      </w:del>
      <w:r w:rsidRPr="0008336B">
        <w:rPr>
          <w:rFonts w:cs="Times New Roman"/>
        </w:rPr>
        <w:t xml:space="preserve"> </w:t>
      </w:r>
      <w:r w:rsidRPr="0008336B">
        <w:rPr>
          <w:rFonts w:cs="Times New Roman"/>
          <w:color w:val="000000" w:themeColor="text1"/>
          <w:szCs w:val="24"/>
        </w:rPr>
        <w:t xml:space="preserve">where </w:t>
      </w:r>
      <m:oMath>
        <m:r>
          <m:rPr>
            <m:sty m:val="bi"/>
          </m:rPr>
          <w:rPr>
            <w:rFonts w:ascii="Cambria Math" w:hAnsi="Cambria Math" w:cs="Times New Roman"/>
            <w:color w:val="000000" w:themeColor="text1"/>
            <w:szCs w:val="24"/>
            <w:lang w:val="fr-FR"/>
          </w:rPr>
          <m:t>W</m:t>
        </m:r>
      </m:oMath>
      <w:r w:rsidRPr="0008336B">
        <w:rPr>
          <w:rFonts w:cs="Times New Roman"/>
          <w:b/>
          <w:color w:val="000000" w:themeColor="text1"/>
          <w:szCs w:val="24"/>
        </w:rPr>
        <w:t xml:space="preserve"> </w:t>
      </w:r>
      <w:r w:rsidRPr="0008336B">
        <w:rPr>
          <w:rFonts w:cs="Times New Roman"/>
          <w:color w:val="000000" w:themeColor="text1"/>
          <w:szCs w:val="24"/>
        </w:rPr>
        <w:t xml:space="preserve">contains the weights of parameters number </w:t>
      </w:r>
      <w:r w:rsidRPr="0008336B">
        <w:rPr>
          <w:rFonts w:cs="Times New Roman"/>
          <w:szCs w:val="24"/>
        </w:rPr>
        <w:t>and Z is</w:t>
      </w:r>
      <w:ins w:id="264" w:author="asus" w:date="2021-08-26T17:54:00Z">
        <w:r w:rsidR="00C95B79">
          <w:rPr>
            <w:rFonts w:cs="Times New Roman"/>
            <w:szCs w:val="24"/>
          </w:rPr>
          <w:t xml:space="preserve"> a</w:t>
        </w:r>
      </w:ins>
      <w:r w:rsidRPr="0008336B">
        <w:rPr>
          <w:rFonts w:cs="Times New Roman"/>
          <w:szCs w:val="24"/>
        </w:rPr>
        <w:t xml:space="preserve"> </w:t>
      </w:r>
      <m:oMath>
        <m:r>
          <w:rPr>
            <w:rFonts w:ascii="Cambria Math" w:hAnsi="Cambria Math" w:cs="Times New Roman"/>
            <w:color w:val="000000" w:themeColor="text1"/>
            <w:szCs w:val="24"/>
          </w:rPr>
          <m:t>V×2</m:t>
        </m:r>
      </m:oMath>
      <w:r w:rsidRPr="0008336B">
        <w:rPr>
          <w:rFonts w:cs="Times New Roman"/>
          <w:color w:val="000000" w:themeColor="text1"/>
          <w:szCs w:val="24"/>
        </w:rPr>
        <w:t xml:space="preserve"> matrix that contains a “bias” column.</w:t>
      </w:r>
      <w:r w:rsidRPr="0008336B">
        <w:rPr>
          <w:rFonts w:cs="Times New Roman"/>
          <w:szCs w:val="24"/>
        </w:rPr>
        <w:t xml:space="preserve"> If the </w:t>
      </w:r>
      <w:r w:rsidRPr="0008336B">
        <w:rPr>
          <w:rFonts w:cs="Times New Roman"/>
        </w:rPr>
        <w:t xml:space="preserve">parameter number </w:t>
      </w:r>
      <m:oMath>
        <m:r>
          <w:rPr>
            <w:rFonts w:ascii="Cambria Math" w:hAnsi="Cambria Math" w:cs="Times New Roman"/>
          </w:rPr>
          <m:t>P</m:t>
        </m:r>
      </m:oMath>
      <w:r w:rsidRPr="0008336B">
        <w:rPr>
          <w:rFonts w:cs="Times New Roman"/>
        </w:rPr>
        <w:t xml:space="preserve"> equal to two, the model function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p=1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p-1</m:t>
                </m:r>
              </m:sub>
            </m:sSub>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p-1</m:t>
                </m:r>
              </m:sup>
            </m:sSup>
          </m:e>
        </m:nary>
      </m:oMath>
      <w:r w:rsidRPr="0008336B">
        <w:rPr>
          <w:rFonts w:cs="Times New Roman"/>
        </w:rPr>
        <w:t xml:space="preserve">   becomes a linear function with </w:t>
      </w: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rPr>
                  <m:t>f</m:t>
                </m:r>
              </m:e>
              <m:sub>
                <m:r>
                  <w:rPr>
                    <w:rFonts w:ascii="Cambria Math" w:hAnsi="Cambria Math" w:cs="Times New Roman"/>
                  </w:rPr>
                  <m:t>1</m:t>
                </m:r>
              </m:sub>
            </m:sSub>
          </m:e>
          <m:sup>
            <m:d>
              <m:dPr>
                <m:ctrlPr>
                  <w:rPr>
                    <w:rFonts w:ascii="Cambria Math" w:hAnsi="Cambria Math" w:cs="Times New Roman"/>
                    <w:i/>
                    <w:szCs w:val="24"/>
                  </w:rPr>
                </m:ctrlPr>
              </m:dPr>
              <m:e>
                <m:r>
                  <w:rPr>
                    <w:rFonts w:ascii="Cambria Math" w:hAnsi="Cambria Math" w:cs="Times New Roman"/>
                  </w:rPr>
                  <m:t>1</m:t>
                </m:r>
              </m:e>
            </m:d>
          </m:sup>
        </m:sSup>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m:t>
        </m:r>
      </m:oMath>
      <w:r w:rsidRPr="0008336B">
        <w:rPr>
          <w:rFonts w:cs="Times New Roman"/>
        </w:rPr>
        <w:t xml:space="preserve"> </w:t>
      </w:r>
      <m:oMath>
        <m:r>
          <w:rPr>
            <w:rFonts w:ascii="Cambria Math" w:hAnsi="Cambria Math" w:cs="Times New Roman"/>
            <w:szCs w:val="24"/>
          </w:rPr>
          <m:t xml:space="preserve"> wz+</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0</m:t>
            </m:r>
          </m:sub>
        </m:sSub>
        <m:r>
          <w:rPr>
            <w:rFonts w:ascii="Cambria Math" w:hAnsi="Cambria Math" w:cs="Times New Roman"/>
            <w:szCs w:val="24"/>
          </w:rPr>
          <m:t xml:space="preserve"> </m:t>
        </m:r>
      </m:oMath>
      <w:r w:rsidRPr="0008336B">
        <w:rPr>
          <w:rFonts w:cs="Times New Roman"/>
          <w:szCs w:val="24"/>
        </w:rPr>
        <w:t>with</w:t>
      </w:r>
      <m:oMath>
        <m:r>
          <w:rPr>
            <w:rFonts w:ascii="Cambria Math" w:hAnsi="Cambria Math" w:cs="Times New Roman"/>
            <w:szCs w:val="24"/>
          </w:rPr>
          <m:t xml:space="preserve">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m:t>
        </m:r>
        <m:r>
          <w:rPr>
            <w:rFonts w:ascii="Cambria Math" w:hAnsi="Cambria Math" w:cs="Times New Roman"/>
            <w:szCs w:val="24"/>
          </w:rPr>
          <m:t>w</m:t>
        </m:r>
      </m:oMath>
      <w:r w:rsidRPr="0008336B">
        <w:rPr>
          <w:rFonts w:cs="Times New Roman"/>
        </w:rPr>
        <w:t xml:space="preserve"> and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0</m:t>
            </m:r>
          </m:sub>
        </m:sSub>
      </m:oMath>
      <w:r w:rsidRPr="0008336B">
        <w:rPr>
          <w:rFonts w:cs="Times New Roman"/>
          <w:szCs w:val="24"/>
        </w:rPr>
        <w:t xml:space="preserve">  (</w:t>
      </w:r>
      <w:r w:rsidRPr="0008336B">
        <w:rPr>
          <w:rFonts w:cs="Times New Roman"/>
          <w:szCs w:val="24"/>
        </w:rPr>
        <w:fldChar w:fldCharType="begin"/>
      </w:r>
      <w:r w:rsidRPr="0008336B">
        <w:rPr>
          <w:rFonts w:cs="Times New Roman"/>
          <w:szCs w:val="24"/>
        </w:rPr>
        <w:instrText xml:space="preserve"> REF _Ref80206207 \h  \* MERGEFORMAT </w:instrText>
      </w:r>
      <w:r w:rsidRPr="0008336B">
        <w:rPr>
          <w:rFonts w:cs="Times New Roman"/>
          <w:szCs w:val="24"/>
        </w:rPr>
      </w:r>
      <w:r w:rsidRPr="0008336B">
        <w:rPr>
          <w:rFonts w:cs="Times New Roman"/>
          <w:szCs w:val="24"/>
        </w:rPr>
        <w:fldChar w:fldCharType="separate"/>
      </w:r>
      <w:r w:rsidRPr="0008336B">
        <w:t xml:space="preserve">Figure </w:t>
      </w:r>
      <w:r w:rsidRPr="0008336B">
        <w:rPr>
          <w:noProof/>
        </w:rPr>
        <w:t>4</w:t>
      </w:r>
      <w:r w:rsidRPr="0008336B">
        <w:rPr>
          <w:rFonts w:cs="Times New Roman"/>
          <w:szCs w:val="24"/>
        </w:rPr>
        <w:fldChar w:fldCharType="end"/>
      </w:r>
      <w:r w:rsidRPr="0008336B">
        <w:rPr>
          <w:rFonts w:cs="Times New Roman"/>
          <w:szCs w:val="24"/>
        </w:rPr>
        <w:t xml:space="preserve">b). </w:t>
      </w:r>
      <w:r w:rsidRPr="0008336B">
        <w:rPr>
          <w:rFonts w:cs="Times New Roman"/>
        </w:rPr>
        <w:t xml:space="preserve">The gradient descent algorithm is used to find the best parameters </w:t>
      </w:r>
      <m:oMath>
        <m:r>
          <w:rPr>
            <w:rFonts w:ascii="Cambria Math" w:hAnsi="Cambria Math" w:cs="Times New Roman"/>
            <w:szCs w:val="24"/>
          </w:rPr>
          <m:t>w</m:t>
        </m:r>
      </m:oMath>
      <w:r w:rsidRPr="0008336B">
        <w:rPr>
          <w:rFonts w:cs="Times New Roman"/>
        </w:rPr>
        <w:t xml:space="preserve">  and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0</m:t>
            </m:r>
          </m:sub>
        </m:sSub>
      </m:oMath>
      <w:r w:rsidRPr="0008336B">
        <w:rPr>
          <w:rFonts w:cs="Times New Roman"/>
        </w:rPr>
        <w:t xml:space="preserve">  that minimizes the MSE loss function  </w:t>
      </w:r>
      <m:oMath>
        <m:r>
          <w:rPr>
            <w:rFonts w:ascii="Cambria Math" w:hAnsi="Cambria Math" w:cs="Times New Roman"/>
            <w:color w:val="000000" w:themeColor="text1"/>
            <w:szCs w:val="24"/>
            <w:lang w:val="fr-FR"/>
          </w:rPr>
          <m:t>J</m:t>
        </m:r>
      </m:oMath>
      <w:del w:id="265" w:author="asus" w:date="2021-08-26T17:55:00Z">
        <w:r w:rsidRPr="0008336B" w:rsidDel="00DA1DA2">
          <w:rPr>
            <w:rFonts w:cs="Times New Roman"/>
          </w:rPr>
          <w:delText xml:space="preserve"> </w:delText>
        </w:r>
      </w:del>
      <w:r w:rsidRPr="0008336B">
        <w:rPr>
          <w:rFonts w:cs="Times New Roman"/>
        </w:rPr>
        <w:t>. Thus, the parameter solution</w:t>
      </w:r>
      <w:r w:rsidRPr="0008336B">
        <w:rPr>
          <w:rFonts w:cs="Times New Roman"/>
          <w:szCs w:val="24"/>
        </w:rPr>
        <w:t xml:space="preserve"> </w:t>
      </w:r>
      <m:oMath>
        <m:r>
          <m:rPr>
            <m:sty m:val="bi"/>
          </m:rPr>
          <w:rPr>
            <w:rFonts w:ascii="Cambria Math" w:hAnsi="Cambria Math" w:cs="Times New Roman"/>
            <w:color w:val="000000" w:themeColor="text1"/>
            <w:szCs w:val="24"/>
            <w:lang w:val="fr-FR"/>
          </w:rPr>
          <m:t>W</m:t>
        </m:r>
        <m:r>
          <m:rPr>
            <m:sty m:val="bi"/>
          </m:rPr>
          <w:rPr>
            <w:rFonts w:ascii="Cambria Math" w:hAnsi="Cambria Math" w:cs="Times New Roman"/>
            <w:color w:val="000000" w:themeColor="text1"/>
            <w:szCs w:val="24"/>
          </w:rPr>
          <m:t xml:space="preserve"> </m:t>
        </m:r>
      </m:oMath>
      <w:r w:rsidRPr="0008336B">
        <w:rPr>
          <w:rFonts w:cs="Times New Roman"/>
          <w:szCs w:val="24"/>
        </w:rPr>
        <w:t>can be written as follow</w:t>
      </w:r>
      <w:ins w:id="266" w:author="asus" w:date="2021-08-26T17:55:00Z">
        <w:r w:rsidR="00DA1DA2">
          <w:rPr>
            <w:rFonts w:cs="Times New Roman"/>
            <w:szCs w:val="24"/>
          </w:rPr>
          <w:t>s</w:t>
        </w:r>
      </w:ins>
      <w:r w:rsidRPr="0008336B">
        <w:rPr>
          <w:rFonts w:cs="Times New Roman"/>
          <w:szCs w:val="24"/>
        </w:rPr>
        <w:t>:</w:t>
      </w:r>
    </w:p>
    <w:tbl>
      <w:tblPr>
        <w:tblStyle w:val="TableGrid2"/>
        <w:tblpPr w:leftFromText="180" w:rightFromText="180" w:vertAnchor="text" w:horzAnchor="margin" w:tblpY="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7029"/>
        <w:gridCol w:w="990"/>
      </w:tblGrid>
      <w:tr w:rsidR="00A30D28" w:rsidRPr="0008336B" w14:paraId="61B15FE1" w14:textId="77777777" w:rsidTr="00580505">
        <w:tc>
          <w:tcPr>
            <w:tcW w:w="621" w:type="dxa"/>
            <w:vAlign w:val="center"/>
          </w:tcPr>
          <w:p w14:paraId="0477CECC" w14:textId="77777777" w:rsidR="00A30D28" w:rsidRPr="0008336B" w:rsidRDefault="00A30D28" w:rsidP="00580505">
            <w:pPr>
              <w:spacing w:line="480" w:lineRule="auto"/>
              <w:jc w:val="center"/>
            </w:pPr>
          </w:p>
        </w:tc>
        <w:tc>
          <w:tcPr>
            <w:tcW w:w="7029" w:type="dxa"/>
            <w:vAlign w:val="center"/>
            <w:hideMark/>
          </w:tcPr>
          <w:p w14:paraId="03451751" w14:textId="77777777" w:rsidR="00A30D28" w:rsidRPr="0008336B" w:rsidRDefault="00A30D28" w:rsidP="00580505">
            <w:pPr>
              <w:spacing w:line="480" w:lineRule="auto"/>
              <w:jc w:val="both"/>
              <w:rPr>
                <w:rFonts w:cs="Times New Roman"/>
                <w:color w:val="000000" w:themeColor="text1"/>
                <w:szCs w:val="24"/>
                <w:lang w:val="fr-FR"/>
              </w:rPr>
            </w:pPr>
            <m:oMathPara>
              <m:oMath>
                <m:r>
                  <m:rPr>
                    <m:sty m:val="bi"/>
                  </m:rPr>
                  <w:rPr>
                    <w:rFonts w:ascii="Cambria Math" w:hAnsi="Cambria Math" w:cs="Times New Roman"/>
                    <w:color w:val="000000" w:themeColor="text1"/>
                    <w:szCs w:val="24"/>
                    <w:lang w:val="fr-FR"/>
                  </w:rPr>
                  <m:t>W</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lang w:val="fr-FR"/>
                  </w:rPr>
                  <m:t>W</m:t>
                </m:r>
                <m:r>
                  <w:rPr>
                    <w:rFonts w:ascii="Cambria Math" w:hAnsi="Cambria Math" w:cs="Times New Roman"/>
                    <w:color w:val="000000" w:themeColor="text1"/>
                    <w:szCs w:val="24"/>
                  </w:rPr>
                  <m:t>-α</m:t>
                </m:r>
                <m:f>
                  <m:fPr>
                    <m:ctrlPr>
                      <w:rPr>
                        <w:rFonts w:ascii="Cambria Math" w:hAnsi="Cambria Math" w:cs="Times New Roman"/>
                        <w:i/>
                        <w:color w:val="000000" w:themeColor="text1"/>
                        <w:szCs w:val="24"/>
                        <w:lang w:val="fr-FR"/>
                      </w:rPr>
                    </m:ctrlPr>
                  </m:fPr>
                  <m:num>
                    <m:r>
                      <w:rPr>
                        <w:rFonts w:ascii="Cambria Math" w:hAnsi="Cambria Math" w:cs="Times New Roman"/>
                        <w:color w:val="000000" w:themeColor="text1"/>
                        <w:szCs w:val="24"/>
                        <w:lang w:val="fr-FR"/>
                      </w:rPr>
                      <m:t>∂J</m:t>
                    </m:r>
                    <m:d>
                      <m:dPr>
                        <m:ctrlPr>
                          <w:rPr>
                            <w:rFonts w:ascii="Cambria Math" w:hAnsi="Cambria Math" w:cs="Times New Roman"/>
                            <w:i/>
                            <w:color w:val="000000" w:themeColor="text1"/>
                            <w:szCs w:val="24"/>
                            <w:lang w:val="fr-FR"/>
                          </w:rPr>
                        </m:ctrlPr>
                      </m:dPr>
                      <m:e>
                        <m:r>
                          <m:rPr>
                            <m:sty m:val="bi"/>
                          </m:rPr>
                          <w:rPr>
                            <w:rFonts w:ascii="Cambria Math" w:hAnsi="Cambria Math" w:cs="Times New Roman"/>
                            <w:color w:val="000000" w:themeColor="text1"/>
                            <w:szCs w:val="24"/>
                            <w:lang w:val="fr-FR"/>
                          </w:rPr>
                          <m:t>W</m:t>
                        </m:r>
                      </m:e>
                    </m:d>
                  </m:num>
                  <m:den>
                    <m:r>
                      <w:rPr>
                        <w:rFonts w:ascii="Cambria Math" w:hAnsi="Cambria Math" w:cs="Times New Roman"/>
                        <w:color w:val="000000" w:themeColor="text1"/>
                        <w:szCs w:val="24"/>
                        <w:lang w:val="fr-FR"/>
                      </w:rPr>
                      <m:t>∂</m:t>
                    </m:r>
                    <m:r>
                      <m:rPr>
                        <m:sty m:val="bi"/>
                      </m:rPr>
                      <w:rPr>
                        <w:rFonts w:ascii="Cambria Math" w:hAnsi="Cambria Math" w:cs="Times New Roman"/>
                        <w:color w:val="000000" w:themeColor="text1"/>
                        <w:szCs w:val="24"/>
                        <w:lang w:val="fr-FR"/>
                      </w:rPr>
                      <m:t>W</m:t>
                    </m:r>
                  </m:den>
                </m:f>
              </m:oMath>
            </m:oMathPara>
          </w:p>
        </w:tc>
        <w:tc>
          <w:tcPr>
            <w:tcW w:w="990" w:type="dxa"/>
            <w:vAlign w:val="center"/>
            <w:hideMark/>
          </w:tcPr>
          <w:p w14:paraId="0C9C428A" w14:textId="77777777" w:rsidR="00A30D28" w:rsidRPr="0008336B" w:rsidRDefault="00A30D28" w:rsidP="00580505">
            <w:pPr>
              <w:spacing w:line="480" w:lineRule="auto"/>
              <w:jc w:val="center"/>
              <w:rPr>
                <w:rFonts w:cs="Times New Roman"/>
                <w:szCs w:val="24"/>
              </w:rPr>
            </w:pPr>
            <w:r w:rsidRPr="0008336B">
              <w:rPr>
                <w:rFonts w:cs="Times New Roman"/>
                <w:szCs w:val="24"/>
              </w:rPr>
              <w:t>(</w:t>
            </w:r>
            <w:r w:rsidRPr="0008336B">
              <w:rPr>
                <w:rFonts w:cs="Times New Roman"/>
                <w:noProof/>
                <w:szCs w:val="24"/>
              </w:rPr>
              <w:fldChar w:fldCharType="begin"/>
            </w:r>
            <w:r w:rsidRPr="0008336B">
              <w:rPr>
                <w:rFonts w:cs="Times New Roman"/>
                <w:noProof/>
                <w:szCs w:val="24"/>
              </w:rPr>
              <w:instrText xml:space="preserve"> SEQ Eq \* MERGEFORMAT </w:instrText>
            </w:r>
            <w:r w:rsidRPr="0008336B">
              <w:rPr>
                <w:rFonts w:cs="Times New Roman"/>
                <w:noProof/>
                <w:szCs w:val="24"/>
              </w:rPr>
              <w:fldChar w:fldCharType="separate"/>
            </w:r>
            <w:r w:rsidRPr="0008336B">
              <w:rPr>
                <w:rFonts w:cs="Times New Roman"/>
                <w:noProof/>
                <w:szCs w:val="24"/>
              </w:rPr>
              <w:t>3</w:t>
            </w:r>
            <w:r w:rsidRPr="0008336B">
              <w:rPr>
                <w:rFonts w:cs="Times New Roman"/>
                <w:noProof/>
                <w:szCs w:val="24"/>
              </w:rPr>
              <w:fldChar w:fldCharType="end"/>
            </w:r>
            <w:r w:rsidRPr="0008336B">
              <w:rPr>
                <w:rFonts w:cs="Times New Roman"/>
                <w:szCs w:val="24"/>
              </w:rPr>
              <w:t>)</w:t>
            </w:r>
          </w:p>
        </w:tc>
      </w:tr>
    </w:tbl>
    <w:p w14:paraId="6CB830F7" w14:textId="77777777" w:rsidR="00A30D28" w:rsidRPr="0008336B" w:rsidRDefault="00A30D28" w:rsidP="00A30D28">
      <w:pPr>
        <w:spacing w:line="480" w:lineRule="auto"/>
        <w:jc w:val="both"/>
        <w:rPr>
          <w:rFonts w:cs="Times New Roman"/>
          <w:color w:val="000000" w:themeColor="text1"/>
          <w:szCs w:val="24"/>
        </w:rPr>
      </w:pPr>
      <w:r w:rsidRPr="0008336B">
        <w:rPr>
          <w:rFonts w:cs="Times New Roman"/>
          <w:color w:val="000000" w:themeColor="text1"/>
          <w:szCs w:val="24"/>
        </w:rPr>
        <w:t xml:space="preserve">Such that: </w:t>
      </w:r>
    </w:p>
    <w:p w14:paraId="713B5669" w14:textId="77777777" w:rsidR="00A30D28" w:rsidRPr="0008336B" w:rsidRDefault="00A30D28" w:rsidP="00A30D28">
      <w:pPr>
        <w:spacing w:line="480" w:lineRule="auto"/>
        <w:jc w:val="both"/>
        <w:rPr>
          <w:rFonts w:cs="Times New Roman"/>
          <w:color w:val="000000" w:themeColor="text1"/>
          <w:szCs w:val="24"/>
        </w:rPr>
      </w:pPr>
      <m:oMathPara>
        <m:oMath>
          <m:r>
            <w:rPr>
              <w:rFonts w:ascii="Cambria Math" w:hAnsi="Cambria Math" w:cs="Times New Roman"/>
              <w:color w:val="000000" w:themeColor="text1"/>
              <w:szCs w:val="24"/>
              <w:lang w:val="fr-FR"/>
            </w:rPr>
            <m:t>J</m:t>
          </m:r>
          <m:d>
            <m:dPr>
              <m:ctrlPr>
                <w:rPr>
                  <w:rFonts w:ascii="Cambria Math" w:hAnsi="Cambria Math" w:cs="Times New Roman"/>
                  <w:i/>
                  <w:color w:val="000000" w:themeColor="text1"/>
                  <w:szCs w:val="24"/>
                  <w:lang w:val="fr-FR"/>
                </w:rPr>
              </m:ctrlPr>
            </m:dPr>
            <m:e>
              <m:r>
                <m:rPr>
                  <m:sty m:val="bi"/>
                </m:rPr>
                <w:rPr>
                  <w:rFonts w:ascii="Cambria Math" w:hAnsi="Cambria Math" w:cs="Times New Roman"/>
                  <w:color w:val="000000" w:themeColor="text1"/>
                  <w:szCs w:val="24"/>
                  <w:lang w:val="fr-FR"/>
                </w:rPr>
                <m:t>W</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lang w:val="fr-FR"/>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r>
                <w:rPr>
                  <w:rFonts w:ascii="Cambria Math" w:hAnsi="Cambria Math" w:cs="Times New Roman"/>
                  <w:color w:val="000000" w:themeColor="text1"/>
                  <w:szCs w:val="24"/>
                  <w:lang w:val="fr-FR"/>
                </w:rPr>
                <m:t>V</m:t>
              </m:r>
            </m:den>
          </m:f>
          <m:nary>
            <m:naryPr>
              <m:chr m:val="∑"/>
              <m:limLoc m:val="undOvr"/>
              <m:subHide m:val="1"/>
              <m:supHide m:val="1"/>
              <m:ctrlPr>
                <w:rPr>
                  <w:rFonts w:ascii="Cambria Math" w:hAnsi="Cambria Math" w:cs="Times New Roman"/>
                  <w:i/>
                  <w:color w:val="000000" w:themeColor="text1"/>
                  <w:szCs w:val="24"/>
                  <w:lang w:val="fr-FR"/>
                </w:rPr>
              </m:ctrlPr>
            </m:naryPr>
            <m:sub/>
            <m:sup/>
            <m:e>
              <m:sSup>
                <m:sSupPr>
                  <m:ctrlPr>
                    <w:rPr>
                      <w:rFonts w:ascii="Cambria Math" w:hAnsi="Cambria Math" w:cs="Times New Roman"/>
                      <w:i/>
                      <w:color w:val="000000" w:themeColor="text1"/>
                      <w:szCs w:val="24"/>
                      <w:lang w:val="fr-FR"/>
                    </w:rPr>
                  </m:ctrlPr>
                </m:sSupPr>
                <m:e>
                  <m:d>
                    <m:dPr>
                      <m:ctrlPr>
                        <w:rPr>
                          <w:rFonts w:ascii="Cambria Math" w:hAnsi="Cambria Math" w:cs="Times New Roman"/>
                          <w:i/>
                          <w:color w:val="000000" w:themeColor="text1"/>
                          <w:szCs w:val="24"/>
                          <w:lang w:val="fr-FR"/>
                        </w:rPr>
                      </m:ctrlPr>
                    </m:dPr>
                    <m:e>
                      <m:r>
                        <m:rPr>
                          <m:sty m:val="bi"/>
                        </m:rPr>
                        <w:rPr>
                          <w:rFonts w:ascii="Cambria Math" w:hAnsi="Cambria Math" w:cs="Times New Roman"/>
                          <w:color w:val="000000" w:themeColor="text1"/>
                          <w:szCs w:val="24"/>
                          <w:lang w:val="fr-FR"/>
                        </w:rPr>
                        <m:t>W∙</m:t>
                      </m:r>
                      <m:r>
                        <w:rPr>
                          <w:rFonts w:ascii="Cambria Math" w:hAnsi="Cambria Math" w:cs="Times New Roman"/>
                          <w:color w:val="000000" w:themeColor="text1"/>
                          <w:szCs w:val="24"/>
                          <w:lang w:val="fr-FR"/>
                        </w:rPr>
                        <m:t>Z</m:t>
                      </m:r>
                      <m:r>
                        <w:rPr>
                          <w:rFonts w:ascii="Cambria Math" w:hAnsi="Cambria Math" w:cs="Times New Roman"/>
                          <w:color w:val="000000" w:themeColor="text1"/>
                          <w:szCs w:val="24"/>
                        </w:rPr>
                        <m:t>-</m:t>
                      </m:r>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1</m:t>
                              </m:r>
                            </m:sub>
                          </m:sSub>
                        </m:e>
                        <m:sup>
                          <m:d>
                            <m:dPr>
                              <m:ctrlPr>
                                <w:rPr>
                                  <w:rFonts w:ascii="Cambria Math" w:hAnsi="Cambria Math" w:cs="Times New Roman"/>
                                  <w:i/>
                                </w:rPr>
                              </m:ctrlPr>
                            </m:dPr>
                            <m:e>
                              <m:r>
                                <w:rPr>
                                  <w:rFonts w:ascii="Cambria Math" w:hAnsi="Cambria Math" w:cs="Times New Roman"/>
                                </w:rPr>
                                <m:t>1</m:t>
                              </m:r>
                            </m:e>
                          </m:d>
                        </m:sup>
                      </m:sSup>
                    </m:e>
                  </m:d>
                </m:e>
                <m:sup>
                  <m:r>
                    <w:rPr>
                      <w:rFonts w:ascii="Cambria Math" w:hAnsi="Cambria Math" w:cs="Times New Roman"/>
                      <w:color w:val="000000" w:themeColor="text1"/>
                      <w:szCs w:val="24"/>
                    </w:rPr>
                    <m:t>2</m:t>
                  </m:r>
                </m:sup>
              </m:sSup>
            </m:e>
          </m:nary>
          <m:r>
            <w:rPr>
              <w:rFonts w:ascii="Cambria Math" w:hAnsi="Cambria Math" w:cs="Times New Roman"/>
              <w:color w:val="000000" w:themeColor="text1"/>
              <w:szCs w:val="24"/>
            </w:rPr>
            <m:t>with</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b/>
                      <w:i/>
                      <w:color w:val="000000" w:themeColor="text1"/>
                      <w:szCs w:val="24"/>
                      <w:lang w:val="fr-FR"/>
                    </w:rPr>
                  </m:ctrlPr>
                </m:eqArrPr>
                <m:e>
                  <m:r>
                    <m:rPr>
                      <m:sty m:val="bi"/>
                    </m:rPr>
                    <w:rPr>
                      <w:rFonts w:ascii="Cambria Math" w:hAnsi="Cambria Math" w:cs="Times New Roman"/>
                      <w:color w:val="000000" w:themeColor="text1"/>
                      <w:szCs w:val="24"/>
                      <w:lang w:val="fr-FR"/>
                    </w:rPr>
                    <m:t>W</m:t>
                  </m:r>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 </m:t>
                  </m:r>
                  <m:sSup>
                    <m:sSupPr>
                      <m:ctrlPr>
                        <w:rPr>
                          <w:rFonts w:ascii="Cambria Math" w:hAnsi="Cambria Math" w:cs="Times New Roman"/>
                          <w:color w:val="000000" w:themeColor="text1"/>
                          <w:szCs w:val="24"/>
                        </w:rPr>
                      </m:ctrlPr>
                    </m:sSupPr>
                    <m:e>
                      <m:r>
                        <m:rPr>
                          <m:scr m:val="double-struck"/>
                          <m:sty m:val="p"/>
                        </m:rPr>
                        <w:rPr>
                          <w:rFonts w:ascii="Cambria Math" w:hAnsi="Cambria Math" w:cs="Times New Roman"/>
                          <w:color w:val="000000" w:themeColor="text1"/>
                          <w:szCs w:val="24"/>
                        </w:rPr>
                        <m:t xml:space="preserve">R </m:t>
                      </m:r>
                    </m:e>
                    <m:sup>
                      <m:r>
                        <w:rPr>
                          <w:rFonts w:ascii="Cambria Math" w:hAnsi="Cambria Math" w:cs="Times New Roman"/>
                          <w:color w:val="000000" w:themeColor="text1"/>
                          <w:szCs w:val="24"/>
                          <w:lang w:val="fr-FR" w:eastAsia="fr-FR"/>
                        </w:rPr>
                        <m:t>P</m:t>
                      </m:r>
                      <m:r>
                        <w:rPr>
                          <w:rFonts w:ascii="Cambria Math" w:hAnsi="Cambria Math" w:cs="Times New Roman"/>
                          <w:color w:val="000000" w:themeColor="text1"/>
                          <w:szCs w:val="24"/>
                        </w:rPr>
                        <m:t>×1</m:t>
                      </m:r>
                    </m:sup>
                  </m:sSup>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W</m:t>
                  </m:r>
                  <m:r>
                    <w:rPr>
                      <w:rFonts w:ascii="Cambria Math" w:hAnsi="Cambria Math" w:cs="Times New Roman"/>
                      <w:color w:val="000000" w:themeColor="text1"/>
                      <w:szCs w:val="24"/>
                    </w:rPr>
                    <m:t>=</m:t>
                  </m:r>
                  <m:d>
                    <m:dPr>
                      <m:ctrlPr>
                        <w:rPr>
                          <w:rFonts w:ascii="Cambria Math" w:hAnsi="Cambria Math" w:cs="Times New Roman"/>
                          <w:i/>
                          <w:szCs w:val="24"/>
                          <w:lang w:val="fr-FR"/>
                        </w:rPr>
                      </m:ctrlPr>
                    </m:dPr>
                    <m:e>
                      <m:f>
                        <m:fPr>
                          <m:type m:val="noBar"/>
                          <m:ctrlPr>
                            <w:rPr>
                              <w:rFonts w:ascii="Cambria Math" w:hAnsi="Cambria Math" w:cs="Times New Roman"/>
                              <w:i/>
                              <w:szCs w:val="24"/>
                              <w:lang w:val="fr-FR"/>
                            </w:rPr>
                          </m:ctrlPr>
                        </m:fPr>
                        <m:num>
                          <m:r>
                            <w:rPr>
                              <w:rFonts w:ascii="Cambria Math" w:hAnsi="Cambria Math" w:cs="Times New Roman"/>
                              <w:szCs w:val="24"/>
                            </w:rPr>
                            <m:t>w</m:t>
                          </m:r>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0</m:t>
                              </m:r>
                            </m:sub>
                          </m:sSub>
                        </m:den>
                      </m:f>
                    </m:e>
                  </m:d>
                  <m:r>
                    <w:rPr>
                      <w:rFonts w:ascii="Cambria Math" w:hAnsi="Cambria Math" w:cs="Times New Roman"/>
                      <w:color w:val="000000" w:themeColor="text1"/>
                      <w:szCs w:val="24"/>
                    </w:rPr>
                    <m:t xml:space="preserve"> </m:t>
                  </m:r>
                  <m:ctrlPr>
                    <w:rPr>
                      <w:rFonts w:ascii="Cambria Math" w:hAnsi="Cambria Math" w:cs="Times New Roman"/>
                      <w:i/>
                      <w:color w:val="000000" w:themeColor="text1"/>
                      <w:szCs w:val="24"/>
                    </w:rPr>
                  </m:ctrlPr>
                </m:e>
                <m:e>
                  <m:r>
                    <w:rPr>
                      <w:rFonts w:ascii="Cambria Math" w:hAnsi="Cambria Math" w:cs="Times New Roman"/>
                      <w:color w:val="000000" w:themeColor="text1"/>
                      <w:szCs w:val="24"/>
                    </w:rPr>
                    <m:t>Z=</m:t>
                  </m:r>
                  <m:sSub>
                    <m:sSubPr>
                      <m:ctrlPr>
                        <w:rPr>
                          <w:rFonts w:ascii="Cambria Math" w:hAnsi="Cambria Math" w:cs="Times New Roman"/>
                          <w:i/>
                          <w:color w:val="000000" w:themeColor="text1"/>
                          <w:szCs w:val="24"/>
                        </w:rPr>
                      </m:ctrlPr>
                    </m:sSubPr>
                    <m:e>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11</m:t>
                                    </m:r>
                                  </m:sub>
                                </m:sSub>
                              </m:e>
                              <m:e>
                                <m:r>
                                  <w:rPr>
                                    <w:rFonts w:ascii="Cambria Math" w:hAnsi="Cambria Math" w:cs="Times New Roman"/>
                                  </w:rPr>
                                  <m:t>1</m:t>
                                </m:r>
                              </m:e>
                            </m:mr>
                            <m:mr>
                              <m:e>
                                <m:r>
                                  <w:rPr>
                                    <w:rFonts w:ascii="Cambria Math" w:hAnsi="Cambria Math" w:cs="Times New Roman"/>
                                    <w:color w:val="000000" w:themeColor="text1"/>
                                    <w:szCs w:val="24"/>
                                  </w:rPr>
                                  <m:t>⋮</m:t>
                                </m:r>
                              </m:e>
                              <m:e>
                                <m:r>
                                  <w:rPr>
                                    <w:rFonts w:ascii="Cambria Math" w:hAnsi="Cambria Math" w:cs="Times New Roman"/>
                                    <w:color w:val="000000" w:themeColor="text1"/>
                                    <w:szCs w:val="24"/>
                                  </w:rPr>
                                  <m:t>⋮</m:t>
                                </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d1</m:t>
                                    </m:r>
                                  </m:sub>
                                </m:sSub>
                              </m:e>
                              <m:e>
                                <m:r>
                                  <w:rPr>
                                    <w:rFonts w:ascii="Cambria Math" w:hAnsi="Cambria Math" w:cs="Times New Roman"/>
                                  </w:rPr>
                                  <m:t>1</m:t>
                                </m:r>
                              </m:e>
                            </m:mr>
                          </m:m>
                        </m:e>
                      </m:d>
                    </m:e>
                    <m:sub>
                      <m:r>
                        <w:rPr>
                          <w:rFonts w:ascii="Cambria Math" w:hAnsi="Cambria Math" w:cs="Times New Roman"/>
                          <w:color w:val="000000" w:themeColor="text1"/>
                          <w:szCs w:val="24"/>
                        </w:rPr>
                        <m:t>V×2</m:t>
                      </m:r>
                    </m:sub>
                  </m:sSub>
                  <m:r>
                    <w:rPr>
                      <w:rFonts w:ascii="Cambria Math" w:hAnsi="Cambria Math" w:cs="Times New Roman"/>
                      <w:color w:val="000000" w:themeColor="text1"/>
                      <w:szCs w:val="24"/>
                    </w:rPr>
                    <m:t>;</m:t>
                  </m:r>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1</m:t>
                          </m:r>
                        </m:sub>
                      </m:sSub>
                    </m:e>
                    <m:sup>
                      <m:d>
                        <m:dPr>
                          <m:ctrlPr>
                            <w:rPr>
                              <w:rFonts w:ascii="Cambria Math" w:hAnsi="Cambria Math" w:cs="Times New Roman"/>
                              <w:i/>
                            </w:rPr>
                          </m:ctrlPr>
                        </m:dPr>
                        <m:e>
                          <m:r>
                            <w:rPr>
                              <w:rFonts w:ascii="Cambria Math" w:hAnsi="Cambria Math" w:cs="Times New Roman"/>
                            </w:rPr>
                            <m:t>1</m:t>
                          </m:r>
                        </m:e>
                      </m:d>
                    </m:sup>
                  </m:s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mr>
                            <m:mr>
                              <m:e>
                                <m:r>
                                  <w:rPr>
                                    <w:rFonts w:ascii="Cambria Math" w:hAnsi="Cambria Math" w:cs="Times New Roman"/>
                                    <w:color w:val="000000" w:themeColor="text1"/>
                                    <w:szCs w:val="24"/>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d1</m:t>
                                    </m:r>
                                  </m:sub>
                                </m:sSub>
                              </m:e>
                            </m:mr>
                          </m:m>
                        </m:e>
                      </m:d>
                    </m:e>
                    <m:sub>
                      <m:r>
                        <w:rPr>
                          <w:rFonts w:ascii="Cambria Math" w:hAnsi="Cambria Math" w:cs="Times New Roman"/>
                          <w:color w:val="000000" w:themeColor="text1"/>
                          <w:szCs w:val="24"/>
                        </w:rPr>
                        <m:t>V×1</m:t>
                      </m:r>
                    </m:sub>
                  </m:sSub>
                  <m:ctrlPr>
                    <w:rPr>
                      <w:rFonts w:ascii="Cambria Math" w:hAnsi="Cambria Math" w:cs="Times New Roman"/>
                      <w:i/>
                      <w:color w:val="000000" w:themeColor="text1"/>
                      <w:szCs w:val="24"/>
                    </w:rPr>
                  </m:ctrlPr>
                </m:e>
              </m:eqArr>
            </m:e>
          </m:d>
        </m:oMath>
      </m:oMathPara>
    </w:p>
    <w:p w14:paraId="0C6EDC87" w14:textId="3439775D" w:rsidR="00A30D28" w:rsidRPr="0008336B" w:rsidRDefault="00A30D28" w:rsidP="00A30D28">
      <w:pPr>
        <w:spacing w:line="480" w:lineRule="auto"/>
        <w:jc w:val="both"/>
        <w:rPr>
          <w:rFonts w:cs="Times New Roman"/>
          <w:szCs w:val="24"/>
          <w:lang w:eastAsia="fr-FR"/>
        </w:rPr>
      </w:pPr>
      <w:r w:rsidRPr="0008336B">
        <w:rPr>
          <w:rFonts w:cs="Times New Roman"/>
        </w:rPr>
        <w:t xml:space="preserve">Where </w:t>
      </w:r>
      <m:oMath>
        <m:r>
          <w:rPr>
            <w:rFonts w:ascii="Cambria Math" w:hAnsi="Cambria Math" w:cs="Times New Roman"/>
            <w:color w:val="000000" w:themeColor="text1"/>
            <w:szCs w:val="24"/>
            <w:lang w:val="fr-FR"/>
          </w:rPr>
          <m:t>J</m:t>
        </m:r>
        <m:d>
          <m:dPr>
            <m:ctrlPr>
              <w:rPr>
                <w:rFonts w:ascii="Cambria Math" w:hAnsi="Cambria Math" w:cs="Times New Roman"/>
                <w:i/>
                <w:color w:val="000000" w:themeColor="text1"/>
                <w:szCs w:val="24"/>
                <w:lang w:val="fr-FR"/>
              </w:rPr>
            </m:ctrlPr>
          </m:dPr>
          <m:e>
            <m:r>
              <m:rPr>
                <m:sty m:val="bi"/>
              </m:rPr>
              <w:rPr>
                <w:rFonts w:ascii="Cambria Math" w:hAnsi="Cambria Math" w:cs="Times New Roman"/>
                <w:color w:val="000000" w:themeColor="text1"/>
                <w:szCs w:val="24"/>
                <w:lang w:val="fr-FR"/>
              </w:rPr>
              <m:t>W</m:t>
            </m:r>
          </m:e>
        </m:d>
      </m:oMath>
      <w:r w:rsidRPr="0008336B">
        <w:rPr>
          <w:rFonts w:cs="Times New Roman"/>
          <w:color w:val="000000" w:themeColor="text1"/>
          <w:szCs w:val="24"/>
        </w:rPr>
        <w:t xml:space="preserve"> is </w:t>
      </w:r>
      <w:bookmarkStart w:id="267" w:name="_Hlk78982993"/>
      <w:r w:rsidRPr="0008336B">
        <w:rPr>
          <w:rFonts w:cs="Times New Roman"/>
          <w:color w:val="000000" w:themeColor="text1"/>
          <w:szCs w:val="24"/>
        </w:rPr>
        <w:t>the MSE loss function</w:t>
      </w:r>
      <w:bookmarkEnd w:id="267"/>
      <w:r w:rsidRPr="0008336B">
        <w:rPr>
          <w:rFonts w:cs="Times New Roman"/>
          <w:color w:val="000000" w:themeColor="text1"/>
          <w:szCs w:val="24"/>
        </w:rPr>
        <w:t xml:space="preserve">, </w:t>
      </w:r>
      <m:oMath>
        <m:r>
          <w:rPr>
            <w:rFonts w:ascii="Cambria Math" w:hAnsi="Cambria Math" w:cs="Times New Roman"/>
            <w:color w:val="000000" w:themeColor="text1"/>
            <w:szCs w:val="24"/>
          </w:rPr>
          <m:t>α</m:t>
        </m:r>
      </m:oMath>
      <w:r w:rsidRPr="0008336B">
        <w:rPr>
          <w:rFonts w:cs="Times New Roman"/>
          <w:color w:val="000000" w:themeColor="text1"/>
          <w:szCs w:val="24"/>
        </w:rPr>
        <w:t xml:space="preserve"> is stepping descent parameter (or the rate of descent), </w:t>
      </w:r>
      <w:r w:rsidRPr="0008336B">
        <w:rPr>
          <w:rFonts w:cs="Times New Roman"/>
        </w:rPr>
        <w:t xml:space="preserve"> </w:t>
      </w:r>
      <m:oMath>
        <m:r>
          <w:rPr>
            <w:rFonts w:ascii="Cambria Math" w:hAnsi="Cambria Math" w:cs="Times New Roman"/>
            <w:color w:val="000000" w:themeColor="text1"/>
            <w:szCs w:val="24"/>
          </w:rPr>
          <m:t xml:space="preserve">V </m:t>
        </m:r>
      </m:oMath>
      <w:r w:rsidRPr="0008336B">
        <w:rPr>
          <w:rFonts w:cs="Times New Roman"/>
          <w:color w:val="000000" w:themeColor="text1"/>
          <w:szCs w:val="24"/>
        </w:rPr>
        <w:t xml:space="preserve">is number of vertical nodes </w:t>
      </w:r>
      <w:r w:rsidRPr="0008336B">
        <w:rPr>
          <w:rFonts w:cs="Times New Roman"/>
        </w:rPr>
        <w:t>to reach</w:t>
      </w:r>
      <w:ins w:id="268" w:author="asus" w:date="2021-08-27T10:41:00Z">
        <w:r w:rsidR="00A12578">
          <w:rPr>
            <w:rFonts w:cs="Times New Roman"/>
          </w:rPr>
          <w:t xml:space="preserve"> a</w:t>
        </w:r>
      </w:ins>
      <w:r w:rsidRPr="0008336B">
        <w:rPr>
          <w:rFonts w:cs="Times New Roman"/>
          <w:b/>
        </w:rPr>
        <w:t xml:space="preserve"> </w:t>
      </w:r>
      <w:ins w:id="269" w:author="asus" w:date="2021-08-27T10:42:00Z">
        <w:r w:rsidR="00A12578" w:rsidRPr="0008336B">
          <w:rPr>
            <w:rFonts w:cs="Times New Roman"/>
            <w:szCs w:val="24"/>
            <w:lang w:eastAsia="fr-FR"/>
          </w:rPr>
          <w:t>depth</w:t>
        </w:r>
        <w:r w:rsidR="00A12578">
          <w:rPr>
            <w:rFonts w:cs="Times New Roman"/>
            <w:szCs w:val="24"/>
            <w:lang w:eastAsia="fr-FR"/>
          </w:rPr>
          <w:t xml:space="preserve"> of </w:t>
        </w:r>
      </w:ins>
      <m:oMath>
        <m:sSub>
          <m:sSubPr>
            <m:ctrlPr>
              <w:rPr>
                <w:rFonts w:ascii="Cambria Math" w:hAnsi="Cambria Math" w:cs="Times New Roman"/>
                <w:i/>
                <w:szCs w:val="24"/>
                <w:lang w:val="fr-FR" w:eastAsia="fr-FR"/>
              </w:rPr>
            </m:ctrlPr>
          </m:sSubPr>
          <m:e>
            <m:r>
              <w:rPr>
                <w:rFonts w:ascii="Cambria Math" w:hAnsi="Cambria Math" w:cs="Times New Roman"/>
                <w:szCs w:val="24"/>
                <w:lang w:val="fr-FR" w:eastAsia="fr-FR"/>
              </w:rPr>
              <m:t>d</m:t>
            </m:r>
          </m:e>
          <m:sub>
            <m:r>
              <w:rPr>
                <w:rFonts w:ascii="Cambria Math" w:hAnsi="Cambria Math" w:cs="Times New Roman"/>
                <w:szCs w:val="24"/>
                <w:lang w:eastAsia="fr-FR"/>
              </w:rPr>
              <m:t>1</m:t>
            </m:r>
          </m:sub>
        </m:sSub>
      </m:oMath>
      <w:del w:id="270" w:author="asus" w:date="2021-08-27T10:42:00Z">
        <w:r w:rsidRPr="0008336B" w:rsidDel="00A12578">
          <w:rPr>
            <w:rFonts w:cs="Times New Roman"/>
            <w:szCs w:val="24"/>
            <w:lang w:eastAsia="fr-FR"/>
          </w:rPr>
          <w:delText xml:space="preserve"> depth</w:delText>
        </w:r>
      </w:del>
      <w:r w:rsidRPr="0008336B">
        <w:rPr>
          <w:rFonts w:cs="Times New Roman"/>
          <w:szCs w:val="24"/>
          <w:lang w:eastAsia="fr-FR"/>
        </w:rPr>
        <w:t xml:space="preserve">. The pseudocode for gradient descent computation can be found in appendices. </w:t>
      </w:r>
    </w:p>
    <w:p w14:paraId="140EED8E" w14:textId="35021BC6" w:rsidR="00A30D28" w:rsidRPr="0008336B" w:rsidRDefault="00A30D28" w:rsidP="00A30D28">
      <w:pPr>
        <w:spacing w:line="480" w:lineRule="auto"/>
        <w:ind w:firstLine="720"/>
        <w:jc w:val="both"/>
        <w:rPr>
          <w:rFonts w:cs="Times New Roman"/>
          <w:szCs w:val="24"/>
        </w:rPr>
      </w:pPr>
      <w:r w:rsidRPr="0008336B">
        <w:rPr>
          <w:rFonts w:cs="Times New Roman"/>
        </w:rPr>
        <w:t>Once the</w:t>
      </w:r>
      <w:bookmarkStart w:id="271" w:name="_Hlk78988820"/>
      <w:r w:rsidRPr="0008336B">
        <w:rPr>
          <w:rFonts w:cs="Times New Roman"/>
        </w:rPr>
        <w:t xml:space="preserve"> best linear model </w:t>
      </w:r>
      <w:bookmarkEnd w:id="271"/>
      <w:r w:rsidRPr="0008336B">
        <w:rPr>
          <w:rFonts w:cs="Times New Roman"/>
        </w:rPr>
        <w:t xml:space="preserve">is updated with </w:t>
      </w:r>
      <m:oMath>
        <m:r>
          <w:rPr>
            <w:rFonts w:ascii="Cambria Math" w:hAnsi="Cambria Math" w:cs="Times New Roman"/>
            <w:szCs w:val="24"/>
          </w:rPr>
          <m:t>w</m:t>
        </m:r>
      </m:oMath>
      <w:r w:rsidRPr="0008336B">
        <w:rPr>
          <w:rFonts w:cs="Times New Roman"/>
        </w:rPr>
        <w:t xml:space="preserve">  and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0</m:t>
            </m:r>
          </m:sub>
        </m:sSub>
      </m:oMath>
      <w:r w:rsidRPr="0008336B">
        <w:rPr>
          <w:rFonts w:cs="Times New Roman"/>
        </w:rPr>
        <w:t xml:space="preserve">  parameters, the</w:t>
      </w:r>
      <w:bookmarkStart w:id="272" w:name="_Hlk78987470"/>
      <w:r w:rsidRPr="0008336B">
        <w:rPr>
          <w:rFonts w:cs="Times New Roman"/>
        </w:rPr>
        <w:t xml:space="preserve"> predicted resistivity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sup>
                <m:d>
                  <m:dPr>
                    <m:ctrlPr>
                      <w:rPr>
                        <w:rFonts w:ascii="Cambria Math" w:hAnsi="Cambria Math" w:cs="Times New Roman"/>
                        <w:i/>
                      </w:rPr>
                    </m:ctrlPr>
                  </m:dPr>
                  <m:e>
                    <m:r>
                      <w:rPr>
                        <w:rFonts w:ascii="Cambria Math" w:hAnsi="Cambria Math" w:cs="Times New Roman"/>
                      </w:rPr>
                      <m:t>1</m:t>
                    </m:r>
                  </m:e>
                </m:d>
              </m:sup>
            </m:sSup>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11</m:t>
                    </m:r>
                  </m:sub>
                </m:sSub>
              </m:e>
            </m:d>
            <m:ctrlPr>
              <w:rPr>
                <w:rFonts w:ascii="Cambria Math" w:hAnsi="Cambria Math" w:cs="Times New Roman"/>
                <w:i/>
                <w:szCs w:val="24"/>
              </w:rPr>
            </m:ctrlPr>
          </m:e>
        </m:d>
      </m:oMath>
      <w:r w:rsidRPr="0008336B">
        <w:rPr>
          <w:rFonts w:cs="Times New Roman"/>
          <w:szCs w:val="24"/>
        </w:rPr>
        <w:t xml:space="preserve"> at the positioning node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11</m:t>
            </m:r>
          </m:sub>
        </m:sSub>
      </m:oMath>
      <w:r w:rsidRPr="0008336B">
        <w:rPr>
          <w:rFonts w:cs="Times New Roman"/>
          <w:szCs w:val="24"/>
        </w:rPr>
        <w:t xml:space="preserve"> can be calculated (e.g. in </w:t>
      </w:r>
      <w:r w:rsidRPr="0008336B">
        <w:rPr>
          <w:rFonts w:cs="Times New Roman"/>
          <w:szCs w:val="24"/>
        </w:rPr>
        <w:fldChar w:fldCharType="begin"/>
      </w:r>
      <w:r w:rsidRPr="0008336B">
        <w:rPr>
          <w:rFonts w:cs="Times New Roman"/>
          <w:szCs w:val="24"/>
        </w:rPr>
        <w:instrText xml:space="preserve"> REF _Ref80206207 \h  \* MERGEFORMAT </w:instrText>
      </w:r>
      <w:r w:rsidRPr="0008336B">
        <w:rPr>
          <w:rFonts w:cs="Times New Roman"/>
          <w:szCs w:val="24"/>
        </w:rPr>
      </w:r>
      <w:r w:rsidRPr="0008336B">
        <w:rPr>
          <w:rFonts w:cs="Times New Roman"/>
          <w:szCs w:val="24"/>
        </w:rPr>
        <w:fldChar w:fldCharType="separate"/>
      </w:r>
      <w:r w:rsidRPr="0008336B">
        <w:t xml:space="preserve">Figure </w:t>
      </w:r>
      <w:r w:rsidRPr="0008336B">
        <w:rPr>
          <w:noProof/>
        </w:rPr>
        <w:t>4</w:t>
      </w:r>
      <w:r w:rsidRPr="0008336B">
        <w:rPr>
          <w:rFonts w:cs="Times New Roman"/>
          <w:szCs w:val="24"/>
        </w:rPr>
        <w:fldChar w:fldCharType="end"/>
      </w:r>
      <w:r w:rsidRPr="0008336B">
        <w:rPr>
          <w:rFonts w:cs="Times New Roman"/>
          <w:szCs w:val="24"/>
        </w:rPr>
        <w:t xml:space="preserve">b).  Therefore, the </w:t>
      </w:r>
      <w:r w:rsidRPr="0008336B">
        <w:rPr>
          <w:rFonts w:cs="Times New Roman"/>
        </w:rPr>
        <w:t xml:space="preserve">minimal error </w:t>
      </w:r>
      <m:oMath>
        <m:r>
          <w:ins w:id="273" w:author="asus" w:date="2021-08-27T10:43:00Z">
            <w:rPr>
              <w:rFonts w:ascii="Cambria Math" w:hAnsi="Cambria Math" w:cs="Times New Roman"/>
            </w:rPr>
            <m:t>(</m:t>
          </w:ins>
        </m:r>
        <m:r>
          <w:rPr>
            <w:rFonts w:ascii="Cambria Math" w:hAnsi="Cambria Math" w:cs="Times New Roman"/>
            <w:color w:val="000000" w:themeColor="text1"/>
            <w:szCs w:val="24"/>
          </w:rPr>
          <m:t>ξ</m:t>
        </m:r>
      </m:oMath>
      <w:del w:id="274" w:author="asus" w:date="2021-08-27T10:43:00Z">
        <w:r w:rsidRPr="0008336B" w:rsidDel="00A12578">
          <w:rPr>
            <w:rFonts w:cs="Times New Roman"/>
          </w:rPr>
          <w:delText xml:space="preserve"> </w:delText>
        </w:r>
      </w:del>
      <w:ins w:id="275" w:author="asus" w:date="2021-08-27T10:43:00Z">
        <w:r w:rsidR="00A12578">
          <w:rPr>
            <w:rFonts w:cs="Times New Roman"/>
          </w:rPr>
          <w:t xml:space="preserve">) </w:t>
        </w:r>
      </w:ins>
      <w:r w:rsidRPr="0008336B">
        <w:rPr>
          <w:rFonts w:cs="Times New Roman"/>
        </w:rPr>
        <w:t xml:space="preserve">between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08336B">
        <w:rPr>
          <w:rFonts w:cs="Times New Roman"/>
        </w:rPr>
        <w:t xml:space="preserve">  and </w:t>
      </w:r>
      <w:r w:rsidRPr="0008336B">
        <w:rPr>
          <w:rFonts w:cs="Times New Roman"/>
          <w:color w:val="000000" w:themeColor="text1"/>
          <w:szCs w:val="24"/>
        </w:rPr>
        <w:t xml:space="preserve">each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oMath>
      <w:r w:rsidRPr="0008336B">
        <w:rPr>
          <w:rFonts w:cs="Times New Roman"/>
          <w:szCs w:val="24"/>
        </w:rPr>
        <w:t xml:space="preserve">resistivity </w:t>
      </w:r>
      <w:r w:rsidRPr="0008336B">
        <w:rPr>
          <w:rFonts w:cs="Times New Roman"/>
          <w:color w:val="000000" w:themeColor="text1"/>
          <w:szCs w:val="24"/>
        </w:rPr>
        <w:t xml:space="preserve">value </w:t>
      </w:r>
      <w:r w:rsidRPr="0008336B">
        <w:rPr>
          <w:rFonts w:cs="Times New Roman"/>
          <w:szCs w:val="24"/>
        </w:rPr>
        <w:t xml:space="preserve">in </w:t>
      </w:r>
      <w:bookmarkEnd w:id="272"/>
      <w:r w:rsidRPr="0008336B">
        <w:rPr>
          <w:rFonts w:cs="Times New Roman"/>
          <w:szCs w:val="24"/>
        </w:rPr>
        <w:t>TRES is expressed below:</w:t>
      </w:r>
      <w:bookmarkStart w:id="276" w:name="_Hlk78987515"/>
    </w:p>
    <w:tbl>
      <w:tblPr>
        <w:tblStyle w:val="TableGrid2"/>
        <w:tblpPr w:leftFromText="180" w:rightFromText="180" w:vertAnchor="text" w:horzAnchor="margin" w:tblpY="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7029"/>
        <w:gridCol w:w="990"/>
      </w:tblGrid>
      <w:tr w:rsidR="00A30D28" w:rsidRPr="0008336B" w14:paraId="1915E802" w14:textId="77777777" w:rsidTr="00580505">
        <w:tc>
          <w:tcPr>
            <w:tcW w:w="621" w:type="dxa"/>
            <w:vAlign w:val="center"/>
          </w:tcPr>
          <w:p w14:paraId="1BBC1124" w14:textId="77777777" w:rsidR="00A30D28" w:rsidRPr="0008336B" w:rsidRDefault="00A30D28" w:rsidP="00580505">
            <w:pPr>
              <w:spacing w:line="480" w:lineRule="auto"/>
              <w:jc w:val="center"/>
            </w:pPr>
          </w:p>
        </w:tc>
        <w:tc>
          <w:tcPr>
            <w:tcW w:w="7029" w:type="dxa"/>
            <w:vAlign w:val="center"/>
            <w:hideMark/>
          </w:tcPr>
          <w:p w14:paraId="18EA6088" w14:textId="77777777" w:rsidR="00A30D28" w:rsidRPr="0008336B" w:rsidRDefault="00DC3331" w:rsidP="00580505">
            <w:pPr>
              <w:spacing w:line="480" w:lineRule="auto"/>
              <w:jc w:val="both"/>
              <w:rPr>
                <w:rFonts w:cs="Times New Roman"/>
              </w:rPr>
            </w:pPr>
            <m:oMathPara>
              <m:oMath>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ξ←</m:t>
                      </m:r>
                      <m:limLow>
                        <m:limLowPr>
                          <m:ctrlPr>
                            <w:rPr>
                              <w:rFonts w:ascii="Cambria Math" w:hAnsi="Cambria Math" w:cs="Times New Roman"/>
                              <w:color w:val="000000" w:themeColor="text1"/>
                              <w:szCs w:val="24"/>
                              <w:lang w:eastAsia="fr-FR"/>
                            </w:rPr>
                          </m:ctrlPr>
                        </m:limLowPr>
                        <m:e>
                          <m:r>
                            <w:rPr>
                              <w:rFonts w:ascii="Cambria Math" w:hAnsi="Cambria Math" w:cs="Times New Roman"/>
                              <w:color w:val="000000" w:themeColor="text1"/>
                              <w:szCs w:val="24"/>
                              <w:lang w:eastAsia="fr-FR"/>
                            </w:rPr>
                            <m:t>min</m:t>
                          </m:r>
                        </m:e>
                        <m:lim>
                          <m:r>
                            <w:rPr>
                              <w:rFonts w:ascii="Cambria Math" w:hAnsi="Cambria Math" w:cs="Times New Roman"/>
                              <w:color w:val="000000" w:themeColor="text1"/>
                              <w:szCs w:val="24"/>
                            </w:rPr>
                            <m:t>ρ</m:t>
                          </m:r>
                        </m:lim>
                      </m:limLow>
                      <m:r>
                        <w:rPr>
                          <w:rFonts w:ascii="Cambria Math" w:hAnsi="Cambria Math" w:cs="Times New Roman"/>
                          <w:color w:val="000000" w:themeColor="text1"/>
                          <w:szCs w:val="24"/>
                        </w:rPr>
                        <m:t xml:space="preserve">  </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r>
                                <m:rPr>
                                  <m:sty m:val="bi"/>
                                </m:rPr>
                                <w:rPr>
                                  <w:rFonts w:ascii="Cambria Math" w:hAnsi="Cambria Math" w:cs="Times New Roman"/>
                                </w:rPr>
                                <m:t>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e>
                          </m:d>
                        </m:e>
                        <m:sup>
                          <m:r>
                            <w:rPr>
                              <w:rFonts w:ascii="Cambria Math" w:hAnsi="Cambria Math" w:cs="Times New Roman"/>
                            </w:rPr>
                            <m:t>2</m:t>
                          </m:r>
                        </m:sup>
                      </m:sSup>
                    </m:e>
                  </m:mr>
                  <m:mr>
                    <m:e>
                      <m:m>
                        <m:mPr>
                          <m:plcHide m:val="1"/>
                          <m:mcs>
                            <m:mc>
                              <m:mcPr>
                                <m:count m:val="2"/>
                                <m:mcJc m:val="center"/>
                              </m:mcPr>
                            </m:mc>
                          </m:mcs>
                          <m:ctrlPr>
                            <w:rPr>
                              <w:rFonts w:ascii="Cambria Math" w:hAnsi="Cambria Math" w:cs="Times New Roman"/>
                              <w:color w:val="000000" w:themeColor="text1"/>
                              <w:szCs w:val="24"/>
                              <w:lang w:eastAsia="fr-FR"/>
                            </w:rPr>
                          </m:ctrlPr>
                        </m:mPr>
                        <m:mr>
                          <m:e>
                            <m:r>
                              <m:rPr>
                                <m:nor/>
                              </m:rPr>
                              <w:rPr>
                                <w:rFonts w:cs="Times New Roman"/>
                                <w:color w:val="000000" w:themeColor="text1"/>
                                <w:szCs w:val="24"/>
                                <w:lang w:eastAsia="fr-FR"/>
                              </w:rPr>
                              <m:t xml:space="preserve">subject to </m:t>
                            </m:r>
                          </m:e>
                          <m:e>
                            <m:r>
                              <m:rPr>
                                <m:sty m:val="bi"/>
                              </m:rPr>
                              <w:rPr>
                                <w:rFonts w:ascii="Cambria Math" w:hAnsi="Cambria Math" w:cs="Times New Roman"/>
                              </w:rPr>
                              <m:t>T</m:t>
                            </m:r>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&gt;0; k=1, ⋯, K</m:t>
                                </m:r>
                                <m:r>
                                  <m:rPr>
                                    <m:scr m:val="double-struck"/>
                                  </m:rPr>
                                  <w:rPr>
                                    <w:rFonts w:ascii="Cambria Math" w:hAnsi="Cambria Math" w:cs="Times New Roman"/>
                                  </w:rPr>
                                  <m:t xml:space="preserve"> ∈N </m:t>
                                </m:r>
                              </m:e>
                            </m:d>
                          </m:e>
                        </m:mr>
                        <m:mr>
                          <m:e/>
                          <m:e/>
                        </m:mr>
                      </m:m>
                    </m:e>
                  </m:mr>
                </m:m>
              </m:oMath>
            </m:oMathPara>
          </w:p>
        </w:tc>
        <w:tc>
          <w:tcPr>
            <w:tcW w:w="990" w:type="dxa"/>
            <w:vAlign w:val="center"/>
            <w:hideMark/>
          </w:tcPr>
          <w:p w14:paraId="7285FBB3" w14:textId="77777777" w:rsidR="00A30D28" w:rsidRPr="0008336B" w:rsidRDefault="00A30D28" w:rsidP="00580505">
            <w:pPr>
              <w:spacing w:line="480" w:lineRule="auto"/>
              <w:jc w:val="center"/>
              <w:rPr>
                <w:rFonts w:cs="Times New Roman"/>
                <w:szCs w:val="24"/>
              </w:rPr>
            </w:pPr>
            <w:r w:rsidRPr="0008336B">
              <w:rPr>
                <w:rFonts w:cs="Times New Roman"/>
                <w:szCs w:val="24"/>
              </w:rPr>
              <w:t>(</w:t>
            </w:r>
            <w:r w:rsidRPr="0008336B">
              <w:rPr>
                <w:rFonts w:cs="Times New Roman"/>
                <w:noProof/>
                <w:szCs w:val="24"/>
              </w:rPr>
              <w:fldChar w:fldCharType="begin"/>
            </w:r>
            <w:r w:rsidRPr="0008336B">
              <w:rPr>
                <w:rFonts w:cs="Times New Roman"/>
                <w:noProof/>
                <w:szCs w:val="24"/>
              </w:rPr>
              <w:instrText xml:space="preserve"> SEQ Eq \* MERGEFORMAT </w:instrText>
            </w:r>
            <w:r w:rsidRPr="0008336B">
              <w:rPr>
                <w:rFonts w:cs="Times New Roman"/>
                <w:noProof/>
                <w:szCs w:val="24"/>
              </w:rPr>
              <w:fldChar w:fldCharType="separate"/>
            </w:r>
            <w:r w:rsidRPr="0008336B">
              <w:rPr>
                <w:rFonts w:cs="Times New Roman"/>
                <w:noProof/>
                <w:szCs w:val="24"/>
              </w:rPr>
              <w:t>4</w:t>
            </w:r>
            <w:r w:rsidRPr="0008336B">
              <w:rPr>
                <w:rFonts w:cs="Times New Roman"/>
                <w:noProof/>
                <w:szCs w:val="24"/>
              </w:rPr>
              <w:fldChar w:fldCharType="end"/>
            </w:r>
            <w:r w:rsidRPr="0008336B">
              <w:rPr>
                <w:rFonts w:cs="Times New Roman"/>
                <w:szCs w:val="24"/>
              </w:rPr>
              <w:t>)</w:t>
            </w:r>
          </w:p>
        </w:tc>
      </w:tr>
    </w:tbl>
    <w:p w14:paraId="78725071" w14:textId="77777777" w:rsidR="00A30D28" w:rsidRPr="0008336B" w:rsidRDefault="00A30D28" w:rsidP="00A30D28">
      <w:pPr>
        <w:spacing w:line="480" w:lineRule="auto"/>
        <w:ind w:firstLine="360"/>
        <w:jc w:val="both"/>
        <w:rPr>
          <w:rFonts w:cs="Times New Roman"/>
          <w:szCs w:val="24"/>
        </w:rPr>
      </w:pPr>
      <w:r w:rsidRPr="0008336B">
        <w:rPr>
          <w:rFonts w:cs="Times New Roman"/>
          <w:szCs w:val="24"/>
        </w:rPr>
        <w:t xml:space="preserve">Finally, the minimum error  </w:t>
      </w:r>
      <m:oMath>
        <m:r>
          <m:rPr>
            <m:sty m:val="p"/>
          </m:rPr>
          <w:rPr>
            <w:rFonts w:ascii="Cambria Math" w:hAnsi="Cambria Math" w:cs="Times New Roman"/>
            <w:szCs w:val="24"/>
          </w:rPr>
          <m:t>(</m:t>
        </m:r>
        <m:r>
          <w:rPr>
            <w:rFonts w:ascii="Cambria Math" w:hAnsi="Cambria Math" w:cs="Times New Roman"/>
            <w:szCs w:val="24"/>
          </w:rPr>
          <m:t>ξ</m:t>
        </m:r>
      </m:oMath>
      <w:r w:rsidRPr="0008336B">
        <w:rPr>
          <w:rFonts w:cs="Times New Roman"/>
          <w:szCs w:val="24"/>
        </w:rPr>
        <w:t xml:space="preserve"> </w:t>
      </w:r>
      <m:oMath>
        <m:r>
          <m:rPr>
            <m:sty m:val="p"/>
          </m:rPr>
          <w:rPr>
            <w:rFonts w:ascii="Cambria Math" w:hAnsi="Cambria Math" w:cs="Times New Roman"/>
            <w:szCs w:val="24"/>
          </w:rPr>
          <m:t xml:space="preserve">≤10%) </m:t>
        </m:r>
      </m:oMath>
      <w:r w:rsidRPr="0008336B">
        <w:rPr>
          <w:rFonts w:cs="Times New Roman"/>
          <w:szCs w:val="24"/>
        </w:rPr>
        <w:t xml:space="preserve">found at </w:t>
      </w:r>
      <m:oMath>
        <m:sSub>
          <m:sSubPr>
            <m:ctrlPr>
              <w:rPr>
                <w:rFonts w:ascii="Cambria Math" w:hAnsi="Cambria Math" w:cs="Times New Roman"/>
                <w:szCs w:val="24"/>
              </w:rPr>
            </m:ctrlPr>
          </m:sSubPr>
          <m:e>
            <m:r>
              <w:rPr>
                <w:rFonts w:ascii="Cambria Math" w:hAnsi="Cambria Math" w:cs="Times New Roman"/>
                <w:szCs w:val="24"/>
              </w:rPr>
              <m:t>ρ</m:t>
            </m:r>
          </m:e>
          <m:sub>
            <m:r>
              <w:rPr>
                <w:rFonts w:ascii="Cambria Math" w:hAnsi="Cambria Math" w:cs="Times New Roman"/>
                <w:szCs w:val="24"/>
              </w:rPr>
              <m:t>k</m:t>
            </m:r>
          </m:sub>
        </m:sSub>
        <m:r>
          <m:rPr>
            <m:sty m:val="p"/>
          </m:rPr>
          <w:rPr>
            <w:rFonts w:ascii="Cambria Math" w:hAnsi="Cambria Math" w:cs="Times New Roman"/>
            <w:szCs w:val="24"/>
          </w:rPr>
          <m:t>-</m:t>
        </m:r>
      </m:oMath>
      <w:r w:rsidRPr="0008336B">
        <w:rPr>
          <w:rFonts w:cs="Times New Roman"/>
          <w:szCs w:val="24"/>
        </w:rPr>
        <w:t xml:space="preserve">resistivity in TRES </w:t>
      </w:r>
      <w:bookmarkStart w:id="277" w:name="_Hlk78980994"/>
      <w:r w:rsidRPr="0008336B">
        <w:rPr>
          <w:rFonts w:cs="Times New Roman"/>
          <w:szCs w:val="24"/>
        </w:rPr>
        <w:t xml:space="preserve">is evaluated with the absolute error between the </w:t>
      </w:r>
      <m:oMath>
        <m:sSub>
          <m:sSubPr>
            <m:ctrlPr>
              <w:rPr>
                <w:rFonts w:ascii="Cambria Math" w:hAnsi="Cambria Math" w:cs="Times New Roman"/>
                <w:szCs w:val="24"/>
              </w:rPr>
            </m:ctrlPr>
          </m:sSubPr>
          <m:e>
            <m:r>
              <w:rPr>
                <w:rFonts w:ascii="Cambria Math" w:hAnsi="Cambria Math" w:cs="Times New Roman"/>
                <w:szCs w:val="24"/>
              </w:rPr>
              <m:t>r</m:t>
            </m:r>
          </m:e>
          <m:sub>
            <m:r>
              <m:rPr>
                <m:sty m:val="p"/>
              </m:rPr>
              <w:rPr>
                <w:rFonts w:ascii="Cambria Math" w:hAnsi="Cambria Math" w:cs="Times New Roman"/>
                <w:szCs w:val="24"/>
              </w:rPr>
              <m:t>11</m:t>
            </m:r>
          </m:sub>
        </m:sSub>
      </m:oMath>
      <w:r w:rsidRPr="0008336B">
        <w:rPr>
          <w:rFonts w:cs="Times New Roman"/>
          <w:szCs w:val="24"/>
        </w:rPr>
        <w:t xml:space="preserve"> and the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oMath>
      <w:r w:rsidRPr="0008336B">
        <w:rPr>
          <w:rFonts w:cs="Times New Roman"/>
        </w:rPr>
        <w:t xml:space="preserve"> </w:t>
      </w:r>
      <w:r w:rsidRPr="0008336B">
        <w:rPr>
          <w:rFonts w:cs="Times New Roman"/>
          <w:szCs w:val="24"/>
        </w:rPr>
        <w:t xml:space="preserve">before replacing the resistivity </w:t>
      </w:r>
      <m:oMath>
        <m:sSub>
          <m:sSubPr>
            <m:ctrlPr>
              <w:rPr>
                <w:rFonts w:ascii="Cambria Math" w:hAnsi="Cambria Math" w:cs="Times New Roman"/>
                <w:szCs w:val="24"/>
              </w:rPr>
            </m:ctrlPr>
          </m:sSubPr>
          <m:e>
            <m:r>
              <w:rPr>
                <w:rFonts w:ascii="Cambria Math" w:hAnsi="Cambria Math" w:cs="Times New Roman"/>
                <w:szCs w:val="24"/>
              </w:rPr>
              <m:t>r</m:t>
            </m:r>
          </m:e>
          <m:sub>
            <m:r>
              <m:rPr>
                <m:sty m:val="p"/>
              </m:rPr>
              <w:rPr>
                <w:rFonts w:ascii="Cambria Math" w:hAnsi="Cambria Math" w:cs="Times New Roman"/>
                <w:szCs w:val="24"/>
              </w:rPr>
              <m:t>11</m:t>
            </m:r>
          </m:sub>
        </m:sSub>
      </m:oMath>
      <w:r w:rsidRPr="0008336B">
        <w:rPr>
          <w:rFonts w:cs="Times New Roman"/>
          <w:szCs w:val="24"/>
        </w:rPr>
        <w:t xml:space="preserve"> at the positioning node  </w:t>
      </w:r>
      <w:bookmarkStart w:id="278" w:name="_Hlk78980970"/>
      <m:oMath>
        <m:sSub>
          <m:sSubPr>
            <m:ctrlPr>
              <w:rPr>
                <w:rFonts w:ascii="Cambria Math" w:hAnsi="Cambria Math" w:cs="Times New Roman"/>
                <w:szCs w:val="24"/>
              </w:rPr>
            </m:ctrlPr>
          </m:sSubPr>
          <m:e>
            <m:r>
              <w:rPr>
                <w:rFonts w:ascii="Cambria Math" w:hAnsi="Cambria Math" w:cs="Times New Roman"/>
                <w:szCs w:val="24"/>
              </w:rPr>
              <m:t>z</m:t>
            </m:r>
          </m:e>
          <m:sub>
            <m:r>
              <m:rPr>
                <m:sty m:val="p"/>
              </m:rPr>
              <w:rPr>
                <w:rFonts w:ascii="Cambria Math" w:hAnsi="Cambria Math" w:cs="Times New Roman"/>
                <w:szCs w:val="24"/>
              </w:rPr>
              <m:t>11</m:t>
            </m:r>
          </m:sub>
        </m:sSub>
      </m:oMath>
      <w:bookmarkEnd w:id="276"/>
      <w:bookmarkEnd w:id="277"/>
      <w:bookmarkEnd w:id="278"/>
      <w:r w:rsidRPr="0008336B">
        <w:rPr>
          <w:rFonts w:cs="Times New Roman"/>
          <w:szCs w:val="24"/>
        </w:rPr>
        <w:t xml:space="preserve">.  </w:t>
      </w:r>
    </w:p>
    <w:p w14:paraId="5484F656" w14:textId="77777777" w:rsidR="00A30D28" w:rsidRPr="0008336B" w:rsidRDefault="00A30D28" w:rsidP="00A30D28">
      <w:pPr>
        <w:spacing w:line="480" w:lineRule="auto"/>
        <w:ind w:firstLine="360"/>
        <w:jc w:val="both"/>
        <w:rPr>
          <w:rFonts w:cs="Times New Roman"/>
          <w:szCs w:val="24"/>
        </w:rPr>
      </w:pPr>
      <w:r w:rsidRPr="0008336B">
        <w:rPr>
          <w:rFonts w:cs="Times New Roman"/>
          <w:szCs w:val="24"/>
        </w:rPr>
        <w:t xml:space="preserve">After running the first step algorithm, we presume the matrix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Pr="0008336B">
        <w:rPr>
          <w:rFonts w:cs="Times New Roman"/>
          <w:szCs w:val="24"/>
        </w:rPr>
        <w:t xml:space="preserve"> still contains some 0 value at position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ij</m:t>
            </m:r>
          </m:sub>
        </m:sSub>
        <m:r>
          <w:rPr>
            <w:rFonts w:ascii="Cambria Math" w:hAnsi="Cambria Math" w:cs="Times New Roman"/>
            <w:szCs w:val="24"/>
          </w:rPr>
          <m:t xml:space="preserve"> </m:t>
        </m:r>
      </m:oMath>
      <w:r w:rsidRPr="0008336B">
        <w:rPr>
          <w:rFonts w:cs="Times New Roman"/>
          <w:szCs w:val="24"/>
        </w:rPr>
        <w:t xml:space="preserve"> where the step 1 condition was not verified.  </w:t>
      </w:r>
      <w:bookmarkStart w:id="279" w:name="_Hlk79398358"/>
      <w:r w:rsidRPr="0008336B">
        <w:rPr>
          <w:rFonts w:cs="Times New Roman"/>
          <w:szCs w:val="24"/>
        </w:rPr>
        <w:t>Therefore, the algorithm can be:</w:t>
      </w:r>
      <w:bookmarkEnd w:id="279"/>
    </w:p>
    <w:tbl>
      <w:tblPr>
        <w:tblStyle w:val="TableGrid"/>
        <w:tblW w:w="0" w:type="auto"/>
        <w:tblInd w:w="0" w:type="dxa"/>
        <w:tblLook w:val="04A0" w:firstRow="1" w:lastRow="0" w:firstColumn="1" w:lastColumn="0" w:noHBand="0" w:noVBand="1"/>
      </w:tblPr>
      <w:tblGrid>
        <w:gridCol w:w="698"/>
        <w:gridCol w:w="604"/>
        <w:gridCol w:w="519"/>
        <w:gridCol w:w="435"/>
        <w:gridCol w:w="440"/>
        <w:gridCol w:w="435"/>
        <w:gridCol w:w="5509"/>
      </w:tblGrid>
      <w:tr w:rsidR="00A30D28" w:rsidRPr="0008336B" w14:paraId="5677BAEB" w14:textId="77777777" w:rsidTr="00580505">
        <w:tc>
          <w:tcPr>
            <w:tcW w:w="8640" w:type="dxa"/>
            <w:gridSpan w:val="7"/>
            <w:tcBorders>
              <w:top w:val="single" w:sz="4" w:space="0" w:color="auto"/>
              <w:left w:val="nil"/>
              <w:bottom w:val="single" w:sz="4" w:space="0" w:color="auto"/>
              <w:right w:val="nil"/>
            </w:tcBorders>
          </w:tcPr>
          <w:p w14:paraId="0BEB21AE" w14:textId="77777777" w:rsidR="00A30D28" w:rsidRPr="0008336B" w:rsidRDefault="00A30D28" w:rsidP="00580505">
            <w:pPr>
              <w:pStyle w:val="Caption"/>
              <w:keepNext/>
              <w:rPr>
                <w:rFonts w:cs="Times New Roman"/>
                <w:szCs w:val="24"/>
              </w:rPr>
            </w:pPr>
            <w:r w:rsidRPr="0008336B">
              <w:rPr>
                <w:rFonts w:cs="Times New Roman"/>
                <w:szCs w:val="24"/>
              </w:rPr>
              <w:t xml:space="preserve">Algorithm </w:t>
            </w:r>
            <w:r w:rsidRPr="0008336B">
              <w:rPr>
                <w:rFonts w:cs="Times New Roman"/>
                <w:szCs w:val="24"/>
              </w:rPr>
              <w:fldChar w:fldCharType="begin"/>
            </w:r>
            <w:r w:rsidRPr="0008336B">
              <w:rPr>
                <w:rFonts w:cs="Times New Roman"/>
                <w:szCs w:val="24"/>
              </w:rPr>
              <w:instrText xml:space="preserve"> SEQ Algorithm \* ARABIC </w:instrText>
            </w:r>
            <w:r w:rsidRPr="0008336B">
              <w:rPr>
                <w:rFonts w:cs="Times New Roman"/>
                <w:szCs w:val="24"/>
              </w:rPr>
              <w:fldChar w:fldCharType="separate"/>
            </w:r>
            <w:r w:rsidRPr="0008336B">
              <w:rPr>
                <w:rFonts w:cs="Times New Roman"/>
                <w:noProof/>
                <w:szCs w:val="24"/>
              </w:rPr>
              <w:t>2</w:t>
            </w:r>
            <w:r w:rsidRPr="0008336B">
              <w:rPr>
                <w:rFonts w:cs="Times New Roman"/>
                <w:szCs w:val="24"/>
              </w:rPr>
              <w:fldChar w:fldCharType="end"/>
            </w:r>
            <w:r w:rsidRPr="0008336B">
              <w:rPr>
                <w:rFonts w:cs="Times New Roman"/>
                <w:szCs w:val="24"/>
              </w:rPr>
              <w:t xml:space="preserve">: </w:t>
            </w:r>
            <w:r w:rsidRPr="0008336B">
              <w:t>Model error computation</w:t>
            </w:r>
          </w:p>
        </w:tc>
      </w:tr>
      <w:tr w:rsidR="00A30D28" w:rsidRPr="0008336B" w14:paraId="1F94E651" w14:textId="77777777" w:rsidTr="00580505">
        <w:tc>
          <w:tcPr>
            <w:tcW w:w="8640" w:type="dxa"/>
            <w:gridSpan w:val="7"/>
            <w:tcBorders>
              <w:top w:val="single" w:sz="4" w:space="0" w:color="auto"/>
              <w:left w:val="nil"/>
              <w:bottom w:val="nil"/>
              <w:right w:val="nil"/>
            </w:tcBorders>
          </w:tcPr>
          <w:p w14:paraId="4A4AB7BD" w14:textId="77777777" w:rsidR="00A30D28" w:rsidRPr="0008336B" w:rsidRDefault="00A30D28" w:rsidP="00580505">
            <w:pPr>
              <w:spacing w:line="360" w:lineRule="auto"/>
              <w:rPr>
                <w:rFonts w:ascii="Copperplate Gothic Light" w:hAnsi="Copperplate Gothic Light" w:cs="Times New Roman"/>
                <w:lang w:val="es-ES"/>
              </w:rPr>
            </w:pPr>
          </w:p>
          <w:p w14:paraId="2F77BCDB" w14:textId="77777777" w:rsidR="00A30D28" w:rsidRPr="0008336B" w:rsidRDefault="00A30D28" w:rsidP="00580505">
            <w:pPr>
              <w:spacing w:line="360" w:lineRule="auto"/>
              <w:rPr>
                <w:rFonts w:cs="Times New Roman"/>
                <w:lang w:val="es-ES"/>
              </w:rPr>
            </w:pPr>
            <w:r w:rsidRPr="0008336B">
              <w:rPr>
                <w:rFonts w:ascii="Copperplate Gothic Light" w:hAnsi="Copperplate Gothic Light" w:cs="Times New Roman"/>
                <w:lang w:val="es-ES"/>
              </w:rPr>
              <w:t>M</w:t>
            </w:r>
            <w:r w:rsidRPr="0008336B">
              <w:rPr>
                <w:rFonts w:ascii="Copperplate Gothic Light" w:hAnsi="Copperplate Gothic Light" w:cs="Times New Roman"/>
                <w:sz w:val="16"/>
                <w:szCs w:val="16"/>
                <w:lang w:val="es-ES"/>
              </w:rPr>
              <w:t>ODEL</w:t>
            </w:r>
            <w:r w:rsidRPr="0008336B">
              <w:rPr>
                <w:rFonts w:ascii="Copperplate Gothic Light" w:hAnsi="Copperplate Gothic Light" w:cs="Times New Roman"/>
                <w:lang w:val="es-ES"/>
              </w:rPr>
              <w:t>E</w:t>
            </w:r>
            <w:r w:rsidRPr="0008336B">
              <w:rPr>
                <w:rFonts w:ascii="Copperplate Gothic Light" w:hAnsi="Copperplate Gothic Light" w:cs="Times New Roman"/>
                <w:sz w:val="16"/>
                <w:szCs w:val="16"/>
                <w:lang w:val="es-ES"/>
              </w:rPr>
              <w:t>RROR</w:t>
            </w:r>
            <w:r w:rsidRPr="0008336B">
              <w:rPr>
                <w:rFonts w:cs="Times New Roman"/>
                <w:lang w:val="es-ES"/>
              </w:rPr>
              <w:t xml:space="preserve"> (</w:t>
            </w:r>
            <m:oMath>
              <m:r>
                <m:rPr>
                  <m:sty m:val="p"/>
                </m:rPr>
                <w:rPr>
                  <w:rFonts w:ascii="Cambria Math" w:hAnsi="Cambria Math" w:cs="Times New Roman"/>
                  <w:color w:val="000000" w:themeColor="text1"/>
                  <w:szCs w:val="24"/>
                  <w:lang w:val="es-ES"/>
                </w:rPr>
                <m:t xml:space="preserve">S,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lang w:val="es-ES"/>
                    </w:rPr>
                    <m:t>0</m:t>
                  </m:r>
                </m:sub>
              </m:sSub>
            </m:oMath>
            <w:r w:rsidRPr="0008336B">
              <w:rPr>
                <w:rFonts w:cs="Times New Roman"/>
                <w:szCs w:val="24"/>
                <w:lang w:val="es-ES"/>
              </w:rPr>
              <w:t>,</w:t>
            </w:r>
            <m:oMath>
              <m:r>
                <w:rPr>
                  <w:rFonts w:ascii="Cambria Math" w:hAnsi="Cambria Math" w:cs="Times New Roman"/>
                  <w:szCs w:val="24"/>
                  <w:lang w:val="es-ES"/>
                </w:rPr>
                <m:t xml:space="preserve"> </m:t>
              </m:r>
              <m:r>
                <w:rPr>
                  <w:rFonts w:ascii="Cambria Math" w:hAnsi="Cambria Math" w:cs="Times New Roman"/>
                  <w:szCs w:val="24"/>
                </w:rPr>
                <m:t>T</m:t>
              </m:r>
              <m:r>
                <w:rPr>
                  <w:rFonts w:ascii="Cambria Math" w:hAnsi="Cambria Math" w:cs="Times New Roman"/>
                  <w:szCs w:val="24"/>
                  <w:lang w:val="es-ES"/>
                </w:rPr>
                <m:t>=</m:t>
              </m:r>
              <m:r>
                <w:rPr>
                  <w:rFonts w:ascii="Cambria Math" w:hAnsi="Cambria Math" w:cs="Times New Roman"/>
                  <w:szCs w:val="24"/>
                </w:rPr>
                <m:t>TRES</m:t>
              </m:r>
            </m:oMath>
            <w:r w:rsidRPr="0008336B">
              <w:rPr>
                <w:rFonts w:cs="Times New Roman"/>
                <w:szCs w:val="24"/>
                <w:lang w:val="es-ES"/>
              </w:rPr>
              <w:t>,</w:t>
            </w:r>
            <m:oMath>
              <m:r>
                <w:rPr>
                  <w:rFonts w:ascii="Cambria Math" w:hAnsi="Cambria Math" w:cs="Times New Roman"/>
                  <w:szCs w:val="24"/>
                  <w:lang w:val="es-ES"/>
                </w:rPr>
                <m:t xml:space="preserve"> </m:t>
              </m:r>
            </m:oMath>
            <w:r w:rsidRPr="0008336B">
              <w:rPr>
                <w:rFonts w:cs="Times New Roman"/>
                <w:szCs w:val="24"/>
                <w:lang w:val="es-ES"/>
              </w:rPr>
              <w:t xml:space="preserve"> </w:t>
            </w:r>
            <m:oMath>
              <m:r>
                <w:rPr>
                  <w:rFonts w:ascii="Cambria Math" w:hAnsi="Cambria Math" w:cs="Times New Roman"/>
                  <w:szCs w:val="24"/>
                </w:rPr>
                <m:t>ptol</m:t>
              </m:r>
              <m:r>
                <w:rPr>
                  <w:rFonts w:ascii="Cambria Math" w:hAnsi="Cambria Math" w:cs="Times New Roman"/>
                  <w:szCs w:val="24"/>
                  <w:lang w:val="es-ES"/>
                </w:rPr>
                <m:t>=10%</m:t>
              </m:r>
            </m:oMath>
            <w:r w:rsidRPr="0008336B">
              <w:rPr>
                <w:rFonts w:cs="Times New Roman"/>
                <w:szCs w:val="24"/>
                <w:lang w:val="es-ES"/>
              </w:rPr>
              <w:t>)</w:t>
            </w:r>
          </w:p>
        </w:tc>
      </w:tr>
      <w:tr w:rsidR="00A30D28" w:rsidRPr="0008336B" w14:paraId="1678525D" w14:textId="77777777" w:rsidTr="00580505">
        <w:tc>
          <w:tcPr>
            <w:tcW w:w="698" w:type="dxa"/>
            <w:tcBorders>
              <w:top w:val="nil"/>
              <w:left w:val="nil"/>
              <w:bottom w:val="nil"/>
              <w:right w:val="nil"/>
            </w:tcBorders>
          </w:tcPr>
          <w:p w14:paraId="2E547337" w14:textId="77777777" w:rsidR="00A30D28" w:rsidRPr="0008336B" w:rsidRDefault="00A30D28" w:rsidP="00580505">
            <w:pPr>
              <w:jc w:val="right"/>
            </w:pPr>
            <w:r w:rsidRPr="0008336B">
              <w:t>1</w:t>
            </w:r>
          </w:p>
        </w:tc>
        <w:tc>
          <w:tcPr>
            <w:tcW w:w="7942" w:type="dxa"/>
            <w:gridSpan w:val="6"/>
            <w:tcBorders>
              <w:top w:val="nil"/>
              <w:left w:val="nil"/>
              <w:bottom w:val="nil"/>
              <w:right w:val="nil"/>
            </w:tcBorders>
          </w:tcPr>
          <w:p w14:paraId="78D4CAE3" w14:textId="77777777" w:rsidR="00A30D28" w:rsidRPr="0008336B" w:rsidRDefault="00DC3331" w:rsidP="00580505">
            <w:pPr>
              <w:spacing w:line="276" w:lineRule="auto"/>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r>
                <w:rPr>
                  <w:rFonts w:ascii="Cambria Math" w:hAnsi="Cambria Math" w:cs="Times New Roman"/>
                  <w:szCs w:val="24"/>
                </w:rPr>
                <m:t>ptol+1</m:t>
              </m:r>
            </m:oMath>
            <w:r w:rsidR="00A30D28" w:rsidRPr="0008336B">
              <w:rPr>
                <w:rFonts w:cs="Times New Roman"/>
                <w:color w:val="000000" w:themeColor="text1"/>
                <w:szCs w:val="24"/>
              </w:rPr>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Error buffer </w:t>
            </w:r>
          </w:p>
        </w:tc>
      </w:tr>
      <w:tr w:rsidR="00A30D28" w:rsidRPr="0008336B" w14:paraId="7BE4EDFD" w14:textId="77777777" w:rsidTr="00580505">
        <w:tc>
          <w:tcPr>
            <w:tcW w:w="698" w:type="dxa"/>
            <w:tcBorders>
              <w:top w:val="nil"/>
              <w:left w:val="nil"/>
              <w:bottom w:val="nil"/>
              <w:right w:val="nil"/>
            </w:tcBorders>
          </w:tcPr>
          <w:p w14:paraId="20FC82D8" w14:textId="77777777" w:rsidR="00A30D28" w:rsidRPr="0008336B" w:rsidRDefault="00A30D28" w:rsidP="00580505">
            <w:pPr>
              <w:jc w:val="right"/>
            </w:pPr>
            <w:r w:rsidRPr="0008336B">
              <w:t>2</w:t>
            </w:r>
          </w:p>
        </w:tc>
        <w:tc>
          <w:tcPr>
            <w:tcW w:w="7942" w:type="dxa"/>
            <w:gridSpan w:val="6"/>
            <w:tcBorders>
              <w:top w:val="nil"/>
              <w:left w:val="nil"/>
              <w:bottom w:val="nil"/>
              <w:right w:val="nil"/>
            </w:tcBorders>
          </w:tcPr>
          <w:p w14:paraId="12344FC5" w14:textId="61DB7D1D"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i←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N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 N-</m:t>
              </m:r>
            </m:oMath>
            <w:r w:rsidRPr="0008336B">
              <w:rPr>
                <w:rFonts w:cs="Times New Roman"/>
                <w:color w:val="000000" w:themeColor="text1"/>
                <w:szCs w:val="24"/>
              </w:rPr>
              <w:t>lines in transpose block</w:t>
            </w:r>
            <w:ins w:id="280" w:author="asus" w:date="2021-08-27T10:44:00Z">
              <w:r w:rsidR="00A12578">
                <w:rPr>
                  <w:rFonts w:cs="Times New Roman"/>
                  <w:color w:val="000000" w:themeColor="text1"/>
                  <w:szCs w:val="24"/>
                </w:rPr>
                <w:t xml:space="preserve"> </w:t>
              </w:r>
            </w:ins>
            <w:r w:rsidRPr="0008336B">
              <w:rPr>
                <w:rFonts w:cs="Times New Roman"/>
                <w:color w:val="000000" w:themeColor="text1"/>
                <w:szCs w:val="24"/>
              </w:rPr>
              <w:t xml:space="preserve">( </w:t>
            </w:r>
            <m:oMath>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0</m:t>
                  </m:r>
                </m:sub>
                <m:sup>
                  <m:r>
                    <w:rPr>
                      <w:rFonts w:ascii="Cambria Math" w:hAnsi="Cambria Math" w:cs="Times New Roman"/>
                      <w:szCs w:val="24"/>
                    </w:rPr>
                    <m:t>⊺</m:t>
                  </m:r>
                </m:sup>
              </m:sSubSup>
            </m:oMath>
            <w:r w:rsidRPr="0008336B">
              <w:rPr>
                <w:rFonts w:cs="Times New Roman"/>
                <w:szCs w:val="24"/>
              </w:rPr>
              <w:t>)</w:t>
            </w:r>
          </w:p>
        </w:tc>
      </w:tr>
      <w:tr w:rsidR="00A30D28" w:rsidRPr="0008336B" w14:paraId="1C675046" w14:textId="77777777" w:rsidTr="00580505">
        <w:tc>
          <w:tcPr>
            <w:tcW w:w="698" w:type="dxa"/>
            <w:tcBorders>
              <w:top w:val="nil"/>
              <w:left w:val="nil"/>
              <w:bottom w:val="nil"/>
              <w:right w:val="nil"/>
            </w:tcBorders>
          </w:tcPr>
          <w:p w14:paraId="188AF04F" w14:textId="77777777" w:rsidR="00A30D28" w:rsidRPr="0008336B" w:rsidRDefault="00A30D28" w:rsidP="00580505">
            <w:pPr>
              <w:jc w:val="right"/>
              <w:rPr>
                <w:rFonts w:cs="Times New Roman"/>
                <w:szCs w:val="24"/>
              </w:rPr>
            </w:pPr>
            <w:r w:rsidRPr="0008336B">
              <w:rPr>
                <w:rFonts w:cs="Times New Roman"/>
                <w:szCs w:val="24"/>
              </w:rPr>
              <w:t>3</w:t>
            </w:r>
          </w:p>
        </w:tc>
        <w:tc>
          <w:tcPr>
            <w:tcW w:w="604" w:type="dxa"/>
            <w:tcBorders>
              <w:top w:val="nil"/>
              <w:left w:val="nil"/>
              <w:bottom w:val="nil"/>
              <w:right w:val="single" w:sz="4" w:space="0" w:color="auto"/>
            </w:tcBorders>
          </w:tcPr>
          <w:p w14:paraId="2531C1AB" w14:textId="77777777" w:rsidR="00A30D28" w:rsidRPr="0008336B" w:rsidRDefault="00A30D28" w:rsidP="00580505">
            <w:pPr>
              <w:rPr>
                <w:rFonts w:cs="Times New Roman"/>
                <w:b/>
                <w:color w:val="000000" w:themeColor="text1"/>
                <w:szCs w:val="24"/>
              </w:rPr>
            </w:pPr>
          </w:p>
        </w:tc>
        <w:tc>
          <w:tcPr>
            <w:tcW w:w="7338" w:type="dxa"/>
            <w:gridSpan w:val="5"/>
            <w:tcBorders>
              <w:top w:val="nil"/>
              <w:left w:val="single" w:sz="4" w:space="0" w:color="auto"/>
              <w:bottom w:val="nil"/>
              <w:right w:val="nil"/>
            </w:tcBorders>
          </w:tcPr>
          <w:p w14:paraId="00DF9517" w14:textId="77777777" w:rsidR="00A30D28" w:rsidRPr="0008336B" w:rsidRDefault="00A30D28" w:rsidP="00580505">
            <w:pPr>
              <w:rPr>
                <w:rFonts w:cs="Times New Roman"/>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j←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V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V-</m:t>
              </m:r>
            </m:oMath>
            <w:r w:rsidRPr="0008336B">
              <w:rPr>
                <w:rFonts w:cs="Times New Roman"/>
                <w:color w:val="000000" w:themeColor="text1"/>
                <w:szCs w:val="24"/>
              </w:rPr>
              <w:t xml:space="preserve"> number of vertical nodes in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oMath>
            <w:r w:rsidRPr="0008336B">
              <w:rPr>
                <w:rFonts w:cs="Times New Roman"/>
              </w:rPr>
              <w:t xml:space="preserve">at index </w:t>
            </w:r>
            <m:oMath>
              <m:r>
                <w:rPr>
                  <w:rFonts w:ascii="Cambria Math" w:hAnsi="Cambria Math" w:cs="Times New Roman"/>
                </w:rPr>
                <m:t>i</m:t>
              </m:r>
            </m:oMath>
          </w:p>
        </w:tc>
      </w:tr>
      <w:tr w:rsidR="00A30D28" w:rsidRPr="0008336B" w14:paraId="4E7D2E7A" w14:textId="77777777" w:rsidTr="00580505">
        <w:tc>
          <w:tcPr>
            <w:tcW w:w="698" w:type="dxa"/>
            <w:tcBorders>
              <w:top w:val="nil"/>
              <w:left w:val="nil"/>
              <w:bottom w:val="nil"/>
              <w:right w:val="nil"/>
            </w:tcBorders>
          </w:tcPr>
          <w:p w14:paraId="427F5AC2" w14:textId="77777777" w:rsidR="00A30D28" w:rsidRPr="0008336B" w:rsidRDefault="00A30D28" w:rsidP="00580505">
            <w:pPr>
              <w:jc w:val="right"/>
              <w:rPr>
                <w:rFonts w:cs="Times New Roman"/>
                <w:szCs w:val="24"/>
              </w:rPr>
            </w:pPr>
            <w:r w:rsidRPr="0008336B">
              <w:rPr>
                <w:rFonts w:cs="Times New Roman"/>
                <w:szCs w:val="24"/>
              </w:rPr>
              <w:t>4</w:t>
            </w:r>
          </w:p>
        </w:tc>
        <w:tc>
          <w:tcPr>
            <w:tcW w:w="604" w:type="dxa"/>
            <w:tcBorders>
              <w:top w:val="nil"/>
              <w:left w:val="nil"/>
              <w:bottom w:val="nil"/>
              <w:right w:val="single" w:sz="4" w:space="0" w:color="auto"/>
            </w:tcBorders>
          </w:tcPr>
          <w:p w14:paraId="2AC994D7"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25FBB7F" w14:textId="77777777" w:rsidR="00A30D28" w:rsidRPr="0008336B" w:rsidRDefault="00A30D28" w:rsidP="00580505">
            <w:pPr>
              <w:rPr>
                <w:rFonts w:cs="Times New Roman"/>
                <w:b/>
                <w:color w:val="000000" w:themeColor="text1"/>
                <w:szCs w:val="24"/>
              </w:rPr>
            </w:pPr>
          </w:p>
        </w:tc>
        <w:tc>
          <w:tcPr>
            <w:tcW w:w="6819" w:type="dxa"/>
            <w:gridSpan w:val="4"/>
            <w:tcBorders>
              <w:top w:val="nil"/>
              <w:left w:val="single" w:sz="4" w:space="0" w:color="auto"/>
              <w:bottom w:val="nil"/>
              <w:right w:val="nil"/>
            </w:tcBorders>
          </w:tcPr>
          <w:p w14:paraId="7DA8C43C" w14:textId="77777777" w:rsidR="00A30D28" w:rsidRPr="0008336B" w:rsidRDefault="00A30D28" w:rsidP="00580505">
            <w:pPr>
              <w:rPr>
                <w:rFonts w:cs="Times New Roman"/>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szCs w:val="24"/>
                </w:rPr>
                <m:t>=0)</m:t>
              </m:r>
              <m:r>
                <m:rPr>
                  <m:sty m:val="bi"/>
                </m:rPr>
                <w:rPr>
                  <w:rFonts w:ascii="Cambria Math" w:hAnsi="Cambria Math" w:cs="Times New Roman"/>
                  <w:szCs w:val="24"/>
                </w:rPr>
                <m:t xml:space="preserve"> </m:t>
              </m:r>
            </m:oMath>
            <w:r w:rsidRPr="0008336B">
              <w:rPr>
                <w:rFonts w:cs="Times New Roman"/>
                <w:b/>
                <w:szCs w:val="24"/>
              </w:rPr>
              <w:t>then</w:t>
            </w:r>
            <w:r w:rsidRPr="0008336B">
              <w:rPr>
                <w:rFonts w:cs="Times New Roman"/>
                <w:szCs w:val="24"/>
              </w:rPr>
              <w:t xml:space="preserve"> </w:t>
            </w:r>
          </w:p>
        </w:tc>
      </w:tr>
      <w:tr w:rsidR="00A30D28" w:rsidRPr="0008336B" w14:paraId="5E240CE0" w14:textId="77777777" w:rsidTr="00580505">
        <w:tc>
          <w:tcPr>
            <w:tcW w:w="698" w:type="dxa"/>
            <w:tcBorders>
              <w:top w:val="nil"/>
              <w:left w:val="nil"/>
              <w:bottom w:val="nil"/>
              <w:right w:val="nil"/>
            </w:tcBorders>
          </w:tcPr>
          <w:p w14:paraId="336CE1C0" w14:textId="77777777" w:rsidR="00A30D28" w:rsidRPr="0008336B" w:rsidRDefault="00A30D28" w:rsidP="00580505">
            <w:pPr>
              <w:jc w:val="right"/>
              <w:rPr>
                <w:rFonts w:cs="Times New Roman"/>
                <w:szCs w:val="24"/>
              </w:rPr>
            </w:pPr>
            <w:r w:rsidRPr="0008336B">
              <w:rPr>
                <w:rFonts w:cs="Times New Roman"/>
                <w:szCs w:val="24"/>
              </w:rPr>
              <w:t>5</w:t>
            </w:r>
          </w:p>
        </w:tc>
        <w:tc>
          <w:tcPr>
            <w:tcW w:w="604" w:type="dxa"/>
            <w:tcBorders>
              <w:top w:val="nil"/>
              <w:left w:val="nil"/>
              <w:bottom w:val="nil"/>
              <w:right w:val="single" w:sz="4" w:space="0" w:color="auto"/>
            </w:tcBorders>
          </w:tcPr>
          <w:p w14:paraId="731D5E03"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48AC7C12"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1C20966F" w14:textId="77777777" w:rsidR="00A30D28" w:rsidRPr="0008336B" w:rsidRDefault="00A30D28" w:rsidP="00580505">
            <w:pPr>
              <w:rPr>
                <w:rFonts w:cs="Times New Roman"/>
                <w:b/>
                <w:color w:val="000000" w:themeColor="text1"/>
                <w:szCs w:val="24"/>
              </w:rPr>
            </w:pPr>
          </w:p>
        </w:tc>
        <w:tc>
          <w:tcPr>
            <w:tcW w:w="6384" w:type="dxa"/>
            <w:gridSpan w:val="3"/>
            <w:tcBorders>
              <w:top w:val="nil"/>
              <w:left w:val="single" w:sz="4" w:space="0" w:color="auto"/>
              <w:bottom w:val="nil"/>
              <w:right w:val="nil"/>
            </w:tcBorders>
          </w:tcPr>
          <w:p w14:paraId="2937D646" w14:textId="77777777" w:rsidR="00A30D28" w:rsidRPr="0008336B" w:rsidRDefault="00DC3331" w:rsidP="00580505">
            <w:pPr>
              <w:spacing w:line="276" w:lineRule="auto"/>
              <w:rPr>
                <w:rFonts w:cs="Times New Roman"/>
                <w:szCs w:val="24"/>
                <w:lang w:val="fr-FR"/>
              </w:rPr>
            </w:pPr>
            <m:oMathPara>
              <m:oMathParaPr>
                <m:jc m:val="left"/>
              </m:oMathPara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r</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z</m:t>
                        </m:r>
                      </m:e>
                      <m:sub>
                        <m:r>
                          <w:rPr>
                            <w:rFonts w:ascii="Cambria Math" w:hAnsi="Cambria Math" w:cs="Times New Roman"/>
                            <w:color w:val="000000" w:themeColor="text1"/>
                            <w:szCs w:val="24"/>
                          </w:rPr>
                          <m:t>ij</m:t>
                        </m:r>
                      </m:sub>
                    </m:sSub>
                  </m:e>
                </m:d>
              </m:oMath>
            </m:oMathPara>
          </w:p>
        </w:tc>
      </w:tr>
      <w:tr w:rsidR="00A30D28" w:rsidRPr="0008336B" w14:paraId="5E661AAF" w14:textId="77777777" w:rsidTr="00580505">
        <w:tc>
          <w:tcPr>
            <w:tcW w:w="698" w:type="dxa"/>
            <w:tcBorders>
              <w:top w:val="nil"/>
              <w:left w:val="nil"/>
              <w:bottom w:val="nil"/>
              <w:right w:val="nil"/>
            </w:tcBorders>
          </w:tcPr>
          <w:p w14:paraId="280ED839" w14:textId="77777777" w:rsidR="00A30D28" w:rsidRPr="0008336B" w:rsidRDefault="00A30D28" w:rsidP="00580505">
            <w:pPr>
              <w:jc w:val="right"/>
              <w:rPr>
                <w:rFonts w:cs="Times New Roman"/>
                <w:szCs w:val="24"/>
              </w:rPr>
            </w:pPr>
            <w:r w:rsidRPr="0008336B">
              <w:rPr>
                <w:rFonts w:cs="Times New Roman"/>
                <w:szCs w:val="24"/>
              </w:rPr>
              <w:t>6</w:t>
            </w:r>
          </w:p>
        </w:tc>
        <w:tc>
          <w:tcPr>
            <w:tcW w:w="604" w:type="dxa"/>
            <w:tcBorders>
              <w:top w:val="nil"/>
              <w:left w:val="nil"/>
              <w:bottom w:val="nil"/>
              <w:right w:val="single" w:sz="4" w:space="0" w:color="auto"/>
            </w:tcBorders>
          </w:tcPr>
          <w:p w14:paraId="5C89DD4B"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2FFB773D"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5D1A35B3" w14:textId="77777777" w:rsidR="00A30D28" w:rsidRPr="0008336B" w:rsidRDefault="00A30D28" w:rsidP="00580505">
            <w:pPr>
              <w:rPr>
                <w:rFonts w:cs="Times New Roman"/>
                <w:b/>
                <w:color w:val="000000" w:themeColor="text1"/>
                <w:szCs w:val="24"/>
              </w:rPr>
            </w:pPr>
          </w:p>
        </w:tc>
        <w:tc>
          <w:tcPr>
            <w:tcW w:w="6384" w:type="dxa"/>
            <w:gridSpan w:val="3"/>
            <w:tcBorders>
              <w:top w:val="nil"/>
              <w:left w:val="single" w:sz="4" w:space="0" w:color="auto"/>
              <w:bottom w:val="nil"/>
              <w:right w:val="nil"/>
            </w:tcBorders>
          </w:tcPr>
          <w:p w14:paraId="518B0C5D" w14:textId="77777777" w:rsidR="00A30D28" w:rsidRPr="0008336B" w:rsidRDefault="00A30D28" w:rsidP="00580505">
            <w:pPr>
              <w:spacing w:line="276" w:lineRule="auto"/>
              <w:rPr>
                <w:rFonts w:eastAsia="Calibr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k←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K </m:t>
              </m:r>
            </m:oMath>
            <w:r w:rsidRPr="0008336B">
              <w:rPr>
                <w:rFonts w:cs="Times New Roman"/>
                <w:b/>
                <w:color w:val="000000" w:themeColor="text1"/>
                <w:szCs w:val="24"/>
              </w:rPr>
              <w:t>do</w:t>
            </w:r>
          </w:p>
        </w:tc>
      </w:tr>
      <w:tr w:rsidR="00A30D28" w:rsidRPr="0008336B" w14:paraId="3EFD04C2" w14:textId="77777777" w:rsidTr="00580505">
        <w:tc>
          <w:tcPr>
            <w:tcW w:w="698" w:type="dxa"/>
            <w:tcBorders>
              <w:top w:val="nil"/>
              <w:left w:val="nil"/>
              <w:bottom w:val="nil"/>
              <w:right w:val="nil"/>
            </w:tcBorders>
          </w:tcPr>
          <w:p w14:paraId="0E1A8FAF" w14:textId="77777777" w:rsidR="00A30D28" w:rsidRPr="0008336B" w:rsidRDefault="00A30D28" w:rsidP="00580505">
            <w:pPr>
              <w:jc w:val="right"/>
              <w:rPr>
                <w:rFonts w:cs="Times New Roman"/>
                <w:szCs w:val="24"/>
              </w:rPr>
            </w:pPr>
            <w:r w:rsidRPr="0008336B">
              <w:rPr>
                <w:rFonts w:cs="Times New Roman"/>
                <w:szCs w:val="24"/>
              </w:rPr>
              <w:t>7</w:t>
            </w:r>
          </w:p>
        </w:tc>
        <w:tc>
          <w:tcPr>
            <w:tcW w:w="604" w:type="dxa"/>
            <w:tcBorders>
              <w:top w:val="nil"/>
              <w:left w:val="nil"/>
              <w:bottom w:val="nil"/>
              <w:right w:val="single" w:sz="4" w:space="0" w:color="auto"/>
            </w:tcBorders>
          </w:tcPr>
          <w:p w14:paraId="2C06D377"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CEB3A20"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07219274"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2DFC21CA" w14:textId="77777777" w:rsidR="00A30D28" w:rsidRPr="0008336B" w:rsidRDefault="00A30D28" w:rsidP="00580505">
            <w:pPr>
              <w:spacing w:line="276" w:lineRule="auto"/>
              <w:rPr>
                <w:rFonts w:cs="Times New Roman"/>
                <w:b/>
                <w:color w:val="000000" w:themeColor="text1"/>
                <w:szCs w:val="24"/>
              </w:rPr>
            </w:pPr>
          </w:p>
        </w:tc>
        <w:tc>
          <w:tcPr>
            <w:tcW w:w="5944" w:type="dxa"/>
            <w:gridSpan w:val="2"/>
            <w:tcBorders>
              <w:top w:val="nil"/>
              <w:left w:val="single" w:sz="4" w:space="0" w:color="auto"/>
              <w:bottom w:val="nil"/>
              <w:right w:val="nil"/>
            </w:tcBorders>
          </w:tcPr>
          <w:p w14:paraId="3CA91E52" w14:textId="77777777" w:rsidR="00A30D28" w:rsidRPr="0008336B" w:rsidRDefault="00DC3331" w:rsidP="00580505">
            <w:pPr>
              <w:spacing w:line="276" w:lineRule="auto"/>
              <w:rPr>
                <w:rFonts w:cs="Times New Roman"/>
                <w:b/>
                <w:color w:val="000000" w:themeColor="text1"/>
                <w:szCs w:val="24"/>
              </w:rPr>
            </w:pPr>
            <m:oMathPara>
              <m:oMathParaPr>
                <m:jc m:val="left"/>
              </m:oMathPara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e>
                    </m:d>
                  </m:e>
                  <m:sup>
                    <m:r>
                      <w:rPr>
                        <w:rFonts w:ascii="Cambria Math" w:hAnsi="Cambria Math" w:cs="Times New Roman"/>
                      </w:rPr>
                      <m:t>2</m:t>
                    </m:r>
                  </m:sup>
                </m:sSup>
              </m:oMath>
            </m:oMathPara>
          </w:p>
        </w:tc>
      </w:tr>
      <w:tr w:rsidR="00A30D28" w:rsidRPr="0008336B" w14:paraId="287C0ED1" w14:textId="77777777" w:rsidTr="00580505">
        <w:tc>
          <w:tcPr>
            <w:tcW w:w="698" w:type="dxa"/>
            <w:tcBorders>
              <w:top w:val="nil"/>
              <w:left w:val="nil"/>
              <w:bottom w:val="nil"/>
              <w:right w:val="nil"/>
            </w:tcBorders>
          </w:tcPr>
          <w:p w14:paraId="0BAC5F92" w14:textId="77777777" w:rsidR="00A30D28" w:rsidRPr="0008336B" w:rsidRDefault="00A30D28" w:rsidP="00580505">
            <w:pPr>
              <w:jc w:val="right"/>
              <w:rPr>
                <w:rFonts w:cs="Times New Roman"/>
                <w:szCs w:val="24"/>
              </w:rPr>
            </w:pPr>
            <w:r w:rsidRPr="0008336B">
              <w:rPr>
                <w:rFonts w:cs="Times New Roman"/>
                <w:szCs w:val="24"/>
              </w:rPr>
              <w:t>8</w:t>
            </w:r>
          </w:p>
        </w:tc>
        <w:tc>
          <w:tcPr>
            <w:tcW w:w="604" w:type="dxa"/>
            <w:tcBorders>
              <w:top w:val="nil"/>
              <w:left w:val="nil"/>
              <w:bottom w:val="nil"/>
              <w:right w:val="single" w:sz="4" w:space="0" w:color="auto"/>
            </w:tcBorders>
          </w:tcPr>
          <w:p w14:paraId="6EDB1663"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65F6D690"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4992433B"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0B29FE03" w14:textId="77777777" w:rsidR="00A30D28" w:rsidRPr="0008336B" w:rsidRDefault="00A30D28" w:rsidP="00580505">
            <w:pPr>
              <w:spacing w:line="276" w:lineRule="auto"/>
              <w:rPr>
                <w:rFonts w:cs="Times New Roman"/>
                <w:b/>
                <w:color w:val="000000" w:themeColor="text1"/>
                <w:szCs w:val="24"/>
              </w:rPr>
            </w:pPr>
          </w:p>
        </w:tc>
        <w:tc>
          <w:tcPr>
            <w:tcW w:w="5944" w:type="dxa"/>
            <w:gridSpan w:val="2"/>
            <w:tcBorders>
              <w:top w:val="nil"/>
              <w:left w:val="single" w:sz="4" w:space="0" w:color="auto"/>
              <w:bottom w:val="nil"/>
              <w:right w:val="nil"/>
            </w:tcBorders>
          </w:tcPr>
          <w:p w14:paraId="650268D1" w14:textId="77777777" w:rsidR="00A30D28" w:rsidRPr="0008336B" w:rsidRDefault="00A30D28" w:rsidP="00580505">
            <w:pPr>
              <w:spacing w:line="276" w:lineRule="auto"/>
              <w:rPr>
                <w:rFonts w:eastAsia="Calibri" w:cs="Times New Roman"/>
                <w:color w:val="000000" w:themeColor="text1"/>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r>
                <w:rPr>
                  <w:rFonts w:ascii="Cambria Math" w:hAnsi="Cambria Math" w:cs="Times New Roman"/>
                  <w:szCs w:val="24"/>
                </w:rPr>
                <m:t>ptol</m:t>
              </m:r>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w:r w:rsidRPr="0008336B">
              <w:rPr>
                <w:rFonts w:cs="Times New Roman"/>
                <w:b/>
                <w:color w:val="000000" w:themeColor="text1"/>
                <w:szCs w:val="24"/>
              </w:rPr>
              <w:t>and</w:t>
            </w:r>
            <w:r w:rsidRPr="0008336B">
              <w:rPr>
                <w:rFonts w:cs="Times New Roman"/>
                <w:color w:val="000000" w:themeColor="text1"/>
                <w:szCs w:val="24"/>
              </w:rPr>
              <w:t xml:space="preserve"> </w:t>
            </w:r>
            <m:oMath>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szCs w:val="24"/>
                        </w:rPr>
                      </m:ctrlPr>
                    </m:sSubSupPr>
                    <m:e>
                      <m:r>
                        <w:rPr>
                          <w:rFonts w:ascii="Cambria Math" w:hAnsi="Cambria Math" w:cs="Times New Roman"/>
                          <w:szCs w:val="24"/>
                        </w:rPr>
                        <m:t xml:space="preserve"> S</m:t>
                      </m:r>
                    </m:e>
                    <m:sub>
                      <m:r>
                        <w:rPr>
                          <w:rFonts w:ascii="Cambria Math" w:hAnsi="Cambria Math" w:cs="Times New Roman"/>
                          <w:szCs w:val="24"/>
                        </w:rPr>
                        <m:t>ij</m:t>
                      </m:r>
                    </m:sub>
                    <m:sup>
                      <m:r>
                        <w:rPr>
                          <w:rFonts w:ascii="Cambria Math" w:hAnsi="Cambria Math" w:cs="Times New Roman"/>
                          <w:szCs w:val="24"/>
                        </w:rPr>
                        <m:t>⊺</m:t>
                      </m:r>
                    </m:sup>
                  </m:sSubSup>
                  <m:r>
                    <w:rPr>
                      <w:rFonts w:ascii="Cambria Math" w:hAnsi="Cambria Math" w:cs="Times New Roman"/>
                      <w:color w:val="000000" w:themeColor="text1"/>
                      <w:szCs w:val="24"/>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e>
              </m:d>
              <m:r>
                <w:rPr>
                  <w:rFonts w:ascii="Cambria Math" w:hAnsi="Cambria Math" w:cs="Times New Roman"/>
                </w:rPr>
                <m:t xml:space="preserve">≤ </m:t>
              </m:r>
              <m:r>
                <w:rPr>
                  <w:rFonts w:ascii="Cambria Math" w:hAnsi="Cambria Math" w:cs="Times New Roman"/>
                  <w:szCs w:val="24"/>
                </w:rPr>
                <m:t>ptol</m:t>
              </m:r>
              <m:r>
                <w:rPr>
                  <w:rFonts w:ascii="Cambria Math" w:hAnsi="Cambria Math" w:cs="Times New Roman"/>
                </w:rPr>
                <m:t xml:space="preserve"> </m:t>
              </m:r>
            </m:oMath>
            <w:r w:rsidRPr="0008336B">
              <w:rPr>
                <w:rFonts w:cs="Times New Roman"/>
                <w:b/>
                <w:color w:val="000000" w:themeColor="text1"/>
                <w:szCs w:val="24"/>
              </w:rPr>
              <w:t>then</w:t>
            </w:r>
          </w:p>
        </w:tc>
      </w:tr>
      <w:tr w:rsidR="00A30D28" w:rsidRPr="0008336B" w14:paraId="4FD07FB5" w14:textId="77777777" w:rsidTr="00580505">
        <w:tc>
          <w:tcPr>
            <w:tcW w:w="698" w:type="dxa"/>
            <w:tcBorders>
              <w:top w:val="nil"/>
              <w:left w:val="nil"/>
              <w:bottom w:val="nil"/>
              <w:right w:val="nil"/>
            </w:tcBorders>
          </w:tcPr>
          <w:p w14:paraId="3A512930" w14:textId="77777777" w:rsidR="00A30D28" w:rsidRPr="0008336B" w:rsidRDefault="00A30D28" w:rsidP="00580505">
            <w:pPr>
              <w:jc w:val="right"/>
              <w:rPr>
                <w:rFonts w:cs="Times New Roman"/>
                <w:szCs w:val="24"/>
              </w:rPr>
            </w:pPr>
            <w:r w:rsidRPr="0008336B">
              <w:rPr>
                <w:rFonts w:cs="Times New Roman"/>
                <w:szCs w:val="24"/>
              </w:rPr>
              <w:t>9</w:t>
            </w:r>
          </w:p>
        </w:tc>
        <w:tc>
          <w:tcPr>
            <w:tcW w:w="604" w:type="dxa"/>
            <w:tcBorders>
              <w:top w:val="nil"/>
              <w:left w:val="nil"/>
              <w:bottom w:val="nil"/>
              <w:right w:val="single" w:sz="4" w:space="0" w:color="auto"/>
            </w:tcBorders>
          </w:tcPr>
          <w:p w14:paraId="56A5F84B"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383337A1"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1FE9E1EC"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6A8CEAAE" w14:textId="77777777" w:rsidR="00A30D28" w:rsidRPr="0008336B" w:rsidRDefault="00A30D28" w:rsidP="00580505">
            <w:pPr>
              <w:spacing w:line="276" w:lineRule="auto"/>
              <w:rPr>
                <w:rFonts w:cs="Times New Roman"/>
                <w:b/>
                <w:color w:val="000000" w:themeColor="text1"/>
                <w:szCs w:val="24"/>
              </w:rPr>
            </w:pPr>
          </w:p>
        </w:tc>
        <w:tc>
          <w:tcPr>
            <w:tcW w:w="435" w:type="dxa"/>
            <w:tcBorders>
              <w:top w:val="nil"/>
              <w:left w:val="single" w:sz="4" w:space="0" w:color="auto"/>
              <w:bottom w:val="nil"/>
              <w:right w:val="nil"/>
            </w:tcBorders>
          </w:tcPr>
          <w:p w14:paraId="3B140E25" w14:textId="77777777" w:rsidR="00A30D28" w:rsidRPr="0008336B" w:rsidRDefault="00A30D28" w:rsidP="00580505">
            <w:pPr>
              <w:spacing w:line="276" w:lineRule="auto"/>
              <w:rPr>
                <w:rFonts w:cs="Times New Roman"/>
                <w:b/>
                <w:color w:val="000000" w:themeColor="text1"/>
                <w:szCs w:val="24"/>
              </w:rPr>
            </w:pPr>
          </w:p>
        </w:tc>
        <w:tc>
          <w:tcPr>
            <w:tcW w:w="5509" w:type="dxa"/>
            <w:tcBorders>
              <w:top w:val="nil"/>
              <w:left w:val="single" w:sz="4" w:space="0" w:color="auto"/>
              <w:bottom w:val="nil"/>
              <w:right w:val="nil"/>
            </w:tcBorders>
          </w:tcPr>
          <w:p w14:paraId="0B6F81BA" w14:textId="77777777" w:rsidR="00A30D28" w:rsidRPr="0008336B" w:rsidRDefault="00DC3331" w:rsidP="00580505">
            <w:pPr>
              <w:spacing w:line="276" w:lineRule="auto"/>
              <w:rPr>
                <w:rFonts w:cs="Times New Roman"/>
                <w:b/>
                <w:color w:val="000000" w:themeColor="text1"/>
                <w:szCs w:val="24"/>
              </w:rPr>
            </w:pPr>
            <m:oMathPara>
              <m:oMathParaPr>
                <m:jc m:val="left"/>
              </m:oMathPara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m:oMathPara>
          </w:p>
        </w:tc>
      </w:tr>
      <w:tr w:rsidR="00A30D28" w:rsidRPr="0008336B" w14:paraId="4AAEF7B8" w14:textId="77777777" w:rsidTr="00580505">
        <w:tc>
          <w:tcPr>
            <w:tcW w:w="698" w:type="dxa"/>
            <w:tcBorders>
              <w:top w:val="nil"/>
              <w:left w:val="nil"/>
              <w:bottom w:val="nil"/>
              <w:right w:val="nil"/>
            </w:tcBorders>
          </w:tcPr>
          <w:p w14:paraId="0CC01301" w14:textId="77777777" w:rsidR="00A30D28" w:rsidRPr="0008336B" w:rsidRDefault="00A30D28" w:rsidP="00580505">
            <w:pPr>
              <w:jc w:val="right"/>
              <w:rPr>
                <w:rFonts w:cs="Times New Roman"/>
                <w:szCs w:val="24"/>
              </w:rPr>
            </w:pPr>
            <w:r w:rsidRPr="0008336B">
              <w:rPr>
                <w:rFonts w:cs="Times New Roman"/>
                <w:szCs w:val="24"/>
              </w:rPr>
              <w:t>10</w:t>
            </w:r>
          </w:p>
        </w:tc>
        <w:tc>
          <w:tcPr>
            <w:tcW w:w="604" w:type="dxa"/>
            <w:tcBorders>
              <w:top w:val="nil"/>
              <w:left w:val="nil"/>
              <w:bottom w:val="nil"/>
              <w:right w:val="single" w:sz="4" w:space="0" w:color="auto"/>
            </w:tcBorders>
          </w:tcPr>
          <w:p w14:paraId="3FA5D572"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57FA4636"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3764709E" w14:textId="77777777" w:rsidR="00A30D28" w:rsidRPr="0008336B" w:rsidRDefault="00A30D28" w:rsidP="00580505">
            <w:pPr>
              <w:rPr>
                <w:rFonts w:cs="Times New Roman"/>
                <w:b/>
                <w:color w:val="000000" w:themeColor="text1"/>
                <w:szCs w:val="24"/>
              </w:rPr>
            </w:pPr>
          </w:p>
        </w:tc>
        <w:tc>
          <w:tcPr>
            <w:tcW w:w="440" w:type="dxa"/>
            <w:tcBorders>
              <w:top w:val="nil"/>
              <w:left w:val="single" w:sz="4" w:space="0" w:color="auto"/>
              <w:bottom w:val="nil"/>
              <w:right w:val="nil"/>
            </w:tcBorders>
          </w:tcPr>
          <w:p w14:paraId="23411F90" w14:textId="77777777" w:rsidR="00A30D28" w:rsidRPr="0008336B" w:rsidRDefault="00A30D28" w:rsidP="00580505">
            <w:pPr>
              <w:spacing w:line="276" w:lineRule="auto"/>
              <w:rPr>
                <w:rFonts w:cs="Times New Roman"/>
                <w:b/>
                <w:color w:val="000000" w:themeColor="text1"/>
                <w:szCs w:val="24"/>
              </w:rPr>
            </w:pPr>
          </w:p>
        </w:tc>
        <w:tc>
          <w:tcPr>
            <w:tcW w:w="435" w:type="dxa"/>
            <w:tcBorders>
              <w:top w:val="nil"/>
              <w:left w:val="single" w:sz="4" w:space="0" w:color="auto"/>
              <w:bottom w:val="nil"/>
              <w:right w:val="nil"/>
            </w:tcBorders>
          </w:tcPr>
          <w:p w14:paraId="146499B4" w14:textId="77777777" w:rsidR="00A30D28" w:rsidRPr="0008336B" w:rsidRDefault="00A30D28" w:rsidP="00580505">
            <w:pPr>
              <w:spacing w:line="276" w:lineRule="auto"/>
              <w:rPr>
                <w:rFonts w:cs="Times New Roman"/>
                <w:b/>
                <w:color w:val="000000" w:themeColor="text1"/>
                <w:szCs w:val="24"/>
              </w:rPr>
            </w:pPr>
          </w:p>
        </w:tc>
        <w:tc>
          <w:tcPr>
            <w:tcW w:w="5509" w:type="dxa"/>
            <w:tcBorders>
              <w:top w:val="nil"/>
              <w:left w:val="single" w:sz="4" w:space="0" w:color="auto"/>
              <w:bottom w:val="nil"/>
              <w:right w:val="nil"/>
            </w:tcBorders>
          </w:tcPr>
          <w:p w14:paraId="72693F51" w14:textId="77777777" w:rsidR="00A30D28" w:rsidRPr="0008336B" w:rsidRDefault="00DC3331" w:rsidP="00580505">
            <w:pPr>
              <w:spacing w:line="276" w:lineRule="auto"/>
              <w:rPr>
                <w:rFonts w:eastAsia="Calibri" w:cs="Times New Roman"/>
                <w:color w:val="000000" w:themeColor="text1"/>
                <w:szCs w:val="24"/>
              </w:rPr>
            </w:pPr>
            <m:oMath>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oMath>
            <w:r w:rsidR="00A30D28" w:rsidRPr="0008336B">
              <w:rPr>
                <w:rFonts w:cs="Times New Roman"/>
                <w:color w:val="000000" w:themeColor="text1"/>
                <w:szCs w:val="24"/>
              </w:rPr>
              <w:t xml:space="preserve"> </w:t>
            </w:r>
            <w:r w:rsidR="00A30D28" w:rsidRPr="0008336B">
              <w:rPr>
                <w:rFonts w:cs="Times New Roman"/>
                <w:color w:val="000000" w:themeColor="text1"/>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Replace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ij</m:t>
                  </m:r>
                </m:sub>
              </m:sSub>
            </m:oMath>
            <w:r w:rsidR="00A30D28" w:rsidRPr="0008336B">
              <w:rPr>
                <w:rFonts w:cs="Times New Roman"/>
                <w:szCs w:val="24"/>
              </w:rPr>
              <w:t xml:space="preserve"> by </w:t>
            </w:r>
            <w:r w:rsidR="00A30D28" w:rsidRPr="0008336B">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ρ</m:t>
                  </m:r>
                </m:e>
                <m:sub>
                  <m:r>
                    <w:rPr>
                      <w:rFonts w:ascii="Cambria Math" w:hAnsi="Cambria Math" w:cs="Times New Roman"/>
                      <w:color w:val="000000" w:themeColor="text1"/>
                      <w:szCs w:val="24"/>
                    </w:rPr>
                    <m:t>k</m:t>
                  </m:r>
                </m:sub>
              </m:sSub>
            </m:oMath>
            <w:r w:rsidR="00A30D28" w:rsidRPr="0008336B">
              <w:rPr>
                <w:rFonts w:cs="Times New Roman"/>
                <w:szCs w:val="24"/>
              </w:rPr>
              <w:t xml:space="preserve"> in </w:t>
            </w:r>
            <w:r w:rsidR="00A30D28" w:rsidRPr="0008336B">
              <w:rPr>
                <w:rFonts w:cs="Times New Roman"/>
                <w:color w:val="000000" w:themeColor="text1"/>
                <w:szCs w:val="24"/>
              </w:rPr>
              <w:t>TRES</w:t>
            </w:r>
          </w:p>
        </w:tc>
      </w:tr>
      <w:tr w:rsidR="00A30D28" w:rsidRPr="0008336B" w14:paraId="3CD11F3B" w14:textId="77777777" w:rsidTr="00580505">
        <w:tc>
          <w:tcPr>
            <w:tcW w:w="698" w:type="dxa"/>
            <w:tcBorders>
              <w:top w:val="nil"/>
              <w:left w:val="nil"/>
              <w:bottom w:val="nil"/>
              <w:right w:val="nil"/>
            </w:tcBorders>
          </w:tcPr>
          <w:p w14:paraId="356219E6" w14:textId="77777777" w:rsidR="00A30D28" w:rsidRPr="0008336B" w:rsidRDefault="00A30D28" w:rsidP="00580505">
            <w:pPr>
              <w:jc w:val="right"/>
              <w:rPr>
                <w:rFonts w:cs="Times New Roman"/>
                <w:szCs w:val="24"/>
              </w:rPr>
            </w:pPr>
            <w:r w:rsidRPr="0008336B">
              <w:rPr>
                <w:rFonts w:cs="Times New Roman"/>
                <w:szCs w:val="24"/>
              </w:rPr>
              <w:t>11</w:t>
            </w:r>
          </w:p>
        </w:tc>
        <w:tc>
          <w:tcPr>
            <w:tcW w:w="604" w:type="dxa"/>
            <w:tcBorders>
              <w:top w:val="nil"/>
              <w:left w:val="nil"/>
              <w:bottom w:val="nil"/>
              <w:right w:val="single" w:sz="4" w:space="0" w:color="auto"/>
            </w:tcBorders>
          </w:tcPr>
          <w:p w14:paraId="0F884E0C"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7B26CC64"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1A7C14B6" w14:textId="77777777" w:rsidR="00A30D28" w:rsidRPr="0008336B" w:rsidRDefault="00A30D28" w:rsidP="00580505">
            <w:pPr>
              <w:rPr>
                <w:rFonts w:cs="Times New Roman"/>
                <w:b/>
                <w:color w:val="000000" w:themeColor="text1"/>
                <w:szCs w:val="24"/>
              </w:rPr>
            </w:pPr>
          </w:p>
        </w:tc>
        <w:tc>
          <w:tcPr>
            <w:tcW w:w="6384" w:type="dxa"/>
            <w:gridSpan w:val="3"/>
            <w:tcBorders>
              <w:top w:val="nil"/>
              <w:left w:val="single" w:sz="4" w:space="0" w:color="auto"/>
              <w:bottom w:val="nil"/>
              <w:right w:val="nil"/>
            </w:tcBorders>
          </w:tcPr>
          <w:p w14:paraId="253351AD" w14:textId="77777777" w:rsidR="00A30D28" w:rsidRPr="0008336B" w:rsidRDefault="00DC3331" w:rsidP="00580505">
            <w:pPr>
              <w:rPr>
                <w:rFonts w:eastAsiaTheme="minorHAnsi" w:cs="Times New Roman"/>
                <w:b/>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m:t>
                  </m:r>
                </m:e>
                <m:sub>
                  <m:r>
                    <w:rPr>
                      <w:rFonts w:ascii="Cambria Math" w:hAnsi="Cambria Math" w:cs="Times New Roman"/>
                      <w:color w:val="000000" w:themeColor="text1"/>
                      <w:szCs w:val="24"/>
                    </w:rPr>
                    <m:t>ρ</m:t>
                  </m:r>
                </m:sub>
              </m:sSub>
              <m:r>
                <w:rPr>
                  <w:rFonts w:ascii="Cambria Math" w:hAnsi="Cambria Math" w:cs="Times New Roman"/>
                  <w:color w:val="000000" w:themeColor="text1"/>
                  <w:szCs w:val="24"/>
                </w:rPr>
                <m:t>←</m:t>
              </m:r>
              <m:r>
                <w:rPr>
                  <w:rFonts w:ascii="Cambria Math" w:hAnsi="Cambria Math" w:cs="Times New Roman"/>
                  <w:szCs w:val="24"/>
                </w:rPr>
                <m:t>ptol+1</m:t>
              </m:r>
            </m:oMath>
            <w:r w:rsidR="00A30D28" w:rsidRPr="0008336B">
              <w:rPr>
                <w:rFonts w:cs="Times New Roman"/>
                <w:color w:val="000000" w:themeColor="text1"/>
                <w:szCs w:val="24"/>
              </w:rPr>
              <w:t xml:space="preserve">                </w:t>
            </w:r>
            <w:r w:rsidR="00A30D28" w:rsidRPr="0008336B">
              <w:rPr>
                <w:rFonts w:ascii="Cambria Math" w:hAnsi="Cambria Math" w:cs="Cambria Math"/>
                <w:color w:val="000000" w:themeColor="text1"/>
                <w:szCs w:val="24"/>
              </w:rPr>
              <w:t>⊳</w:t>
            </w:r>
            <w:r w:rsidR="00A30D28" w:rsidRPr="0008336B">
              <w:rPr>
                <w:rFonts w:cs="Times New Roman"/>
                <w:color w:val="000000" w:themeColor="text1"/>
                <w:szCs w:val="24"/>
              </w:rPr>
              <w:t xml:space="preserve"> Initialize buffer</w:t>
            </w:r>
          </w:p>
        </w:tc>
      </w:tr>
      <w:tr w:rsidR="00A30D28" w:rsidRPr="0008336B" w14:paraId="2F65A5BA" w14:textId="77777777" w:rsidTr="00580505">
        <w:tc>
          <w:tcPr>
            <w:tcW w:w="698" w:type="dxa"/>
            <w:tcBorders>
              <w:top w:val="nil"/>
              <w:left w:val="nil"/>
              <w:bottom w:val="single" w:sz="4" w:space="0" w:color="auto"/>
              <w:right w:val="nil"/>
            </w:tcBorders>
          </w:tcPr>
          <w:p w14:paraId="3DA7FBEA" w14:textId="77777777" w:rsidR="00A30D28" w:rsidRPr="0008336B" w:rsidRDefault="00A30D28" w:rsidP="00580505">
            <w:pPr>
              <w:jc w:val="right"/>
              <w:rPr>
                <w:rFonts w:cs="Times New Roman"/>
                <w:szCs w:val="24"/>
              </w:rPr>
            </w:pPr>
            <w:r w:rsidRPr="0008336B">
              <w:rPr>
                <w:rFonts w:cs="Times New Roman"/>
                <w:szCs w:val="24"/>
              </w:rPr>
              <w:t>13</w:t>
            </w:r>
          </w:p>
        </w:tc>
        <w:tc>
          <w:tcPr>
            <w:tcW w:w="7942" w:type="dxa"/>
            <w:gridSpan w:val="6"/>
            <w:tcBorders>
              <w:top w:val="nil"/>
              <w:left w:val="nil"/>
              <w:bottom w:val="single" w:sz="4" w:space="0" w:color="auto"/>
              <w:right w:val="nil"/>
            </w:tcBorders>
          </w:tcPr>
          <w:p w14:paraId="707825E8" w14:textId="77777777" w:rsidR="00A30D28" w:rsidRPr="0008336B" w:rsidRDefault="00A30D28" w:rsidP="00580505">
            <w:pPr>
              <w:rPr>
                <w:rFonts w:cs="Times New Roman"/>
                <w:szCs w:val="24"/>
              </w:rPr>
            </w:pPr>
            <w:r w:rsidRPr="0008336B">
              <w:rPr>
                <w:rFonts w:cs="Times New Roman"/>
                <w:b/>
                <w:color w:val="000000" w:themeColor="text1"/>
                <w:szCs w:val="24"/>
              </w:rPr>
              <w:t xml:space="preserve">return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p>
          <w:p w14:paraId="4C5336AF" w14:textId="77777777" w:rsidR="00A30D28" w:rsidRPr="0008336B" w:rsidRDefault="00A30D28" w:rsidP="00580505">
            <w:pPr>
              <w:rPr>
                <w:rFonts w:cs="Times New Roman"/>
                <w:szCs w:val="24"/>
              </w:rPr>
            </w:pPr>
          </w:p>
        </w:tc>
      </w:tr>
    </w:tbl>
    <w:p w14:paraId="6993955A" w14:textId="77777777" w:rsidR="00A30D28" w:rsidRPr="0008336B" w:rsidRDefault="00A30D28" w:rsidP="00A30D28">
      <w:pPr>
        <w:spacing w:line="480" w:lineRule="auto"/>
        <w:jc w:val="both"/>
        <w:rPr>
          <w:rFonts w:cs="Times New Roman"/>
          <w:szCs w:val="24"/>
        </w:rPr>
      </w:pPr>
    </w:p>
    <w:p w14:paraId="5DD59428" w14:textId="643846D0" w:rsidR="00A30D28" w:rsidRPr="0008336B" w:rsidRDefault="00A30D28" w:rsidP="00A30D28">
      <w:pPr>
        <w:spacing w:line="480" w:lineRule="auto"/>
        <w:ind w:firstLine="720"/>
        <w:jc w:val="both"/>
        <w:rPr>
          <w:rFonts w:cs="Times New Roman"/>
        </w:rPr>
      </w:pPr>
      <w:r w:rsidRPr="0008336B">
        <w:rPr>
          <w:rFonts w:cs="Times New Roman"/>
          <w:szCs w:val="24"/>
          <w:lang w:eastAsia="fr-FR"/>
        </w:rPr>
        <w:t>Furthermore, it</w:t>
      </w:r>
      <w:ins w:id="281" w:author="asus" w:date="2021-08-27T10:45:00Z">
        <w:r w:rsidR="00A12578">
          <w:rPr>
            <w:rFonts w:cs="Times New Roman"/>
            <w:szCs w:val="24"/>
            <w:lang w:eastAsia="fr-FR"/>
          </w:rPr>
          <w:t xml:space="preserve"> i</w:t>
        </w:r>
      </w:ins>
      <w:del w:id="282" w:author="asus" w:date="2021-08-27T10:45:00Z">
        <w:r w:rsidRPr="0008336B" w:rsidDel="00A12578">
          <w:rPr>
            <w:rFonts w:cs="Times New Roman"/>
            <w:szCs w:val="24"/>
            <w:lang w:eastAsia="fr-FR"/>
          </w:rPr>
          <w:delText>’</w:delText>
        </w:r>
      </w:del>
      <w:r w:rsidRPr="0008336B">
        <w:rPr>
          <w:rFonts w:cs="Times New Roman"/>
          <w:szCs w:val="24"/>
          <w:lang w:eastAsia="fr-FR"/>
        </w:rPr>
        <w:t>s important to note that the number of the parameter</w:t>
      </w:r>
      <w:ins w:id="283" w:author="asus" w:date="2021-08-27T10:45:00Z">
        <w:r w:rsidR="00A12578">
          <w:rPr>
            <w:rFonts w:cs="Times New Roman"/>
            <w:szCs w:val="24"/>
            <w:lang w:eastAsia="fr-FR"/>
          </w:rPr>
          <w:t>s</w:t>
        </w:r>
      </w:ins>
      <w:r w:rsidRPr="0008336B">
        <w:rPr>
          <w:rFonts w:cs="Times New Roman"/>
          <w:szCs w:val="24"/>
          <w:lang w:eastAsia="fr-FR"/>
        </w:rPr>
        <w:t xml:space="preserve"> of </w:t>
      </w:r>
      <m:oMath>
        <m:r>
          <m:rPr>
            <m:sty m:val="bi"/>
          </m:rPr>
          <w:rPr>
            <w:rFonts w:ascii="Cambria Math" w:hAnsi="Cambria Math" w:cs="Times New Roman"/>
            <w:color w:val="000000" w:themeColor="text1"/>
            <w:szCs w:val="24"/>
          </w:rPr>
          <m:t>W</m:t>
        </m:r>
      </m:oMath>
      <w:r w:rsidRPr="0008336B">
        <w:rPr>
          <w:rFonts w:cs="Times New Roman"/>
          <w:szCs w:val="24"/>
          <w:lang w:eastAsia="fr-FR"/>
        </w:rPr>
        <w:t xml:space="preserve"> increases </w:t>
      </w:r>
      <w:r w:rsidRPr="0008336B">
        <w:rPr>
          <w:rFonts w:cs="Times New Roman"/>
        </w:rPr>
        <w:t xml:space="preserve">with the number of vertical nodes </w:t>
      </w:r>
      <m:oMath>
        <m:r>
          <w:rPr>
            <w:rFonts w:ascii="Cambria Math" w:hAnsi="Cambria Math" w:cs="Times New Roman"/>
          </w:rPr>
          <m:t>V</m:t>
        </m:r>
      </m:oMath>
      <w:r w:rsidRPr="0008336B">
        <w:rPr>
          <w:rFonts w:cs="Times New Roman"/>
        </w:rPr>
        <w:t xml:space="preserve"> </w:t>
      </w:r>
      <w:r w:rsidRPr="0008336B">
        <w:rPr>
          <w:rFonts w:cs="Times New Roman"/>
          <w:szCs w:val="24"/>
          <w:lang w:eastAsia="fr-FR"/>
        </w:rPr>
        <w:t xml:space="preserve">when the number of the block constructor  </w:t>
      </w:r>
      <m:oMath>
        <m:r>
          <w:rPr>
            <w:rFonts w:ascii="Cambria Math" w:hAnsi="Cambria Math" w:cs="Times New Roman"/>
          </w:rPr>
          <m:t>η</m:t>
        </m:r>
      </m:oMath>
      <w:r w:rsidRPr="0008336B">
        <w:rPr>
          <w:rFonts w:cs="Times New Roman"/>
        </w:rPr>
        <w:t xml:space="preserve">  is small. Therefore, the best model </w:t>
      </w:r>
      <m:oMath>
        <m:r>
          <w:rPr>
            <w:rFonts w:ascii="Cambria Math" w:hAnsi="Cambria Math" w:cs="Times New Roman"/>
          </w:rPr>
          <m:t>F</m:t>
        </m:r>
      </m:oMath>
      <w:r w:rsidRPr="0008336B">
        <w:rPr>
          <w:rFonts w:cs="Times New Roman"/>
        </w:rPr>
        <w:t xml:space="preserve"> to fit the calculated resistivities of </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d>
              <m:dPr>
                <m:ctrlPr>
                  <w:rPr>
                    <w:rFonts w:ascii="Cambria Math" w:hAnsi="Cambria Math" w:cs="Times New Roman"/>
                    <w:i/>
                  </w:rPr>
                </m:ctrlPr>
              </m:dPr>
              <m:e>
                <m:r>
                  <w:rPr>
                    <w:rFonts w:ascii="Cambria Math" w:hAnsi="Cambria Math" w:cs="Times New Roman"/>
                  </w:rPr>
                  <m:t>1</m:t>
                </m:r>
              </m:e>
            </m:d>
          </m:sup>
        </m:sSubSup>
        <m:r>
          <w:rPr>
            <w:rFonts w:ascii="Cambria Math" w:hAnsi="Cambria Math" w:cs="Times New Roman"/>
          </w:rPr>
          <m:t xml:space="preserve"> </m:t>
        </m:r>
      </m:oMath>
      <w:r w:rsidRPr="0008336B">
        <w:rPr>
          <w:rFonts w:cs="Times New Roman"/>
        </w:rPr>
        <w:t xml:space="preserve">could be a polynomial function of </w:t>
      </w:r>
      <m:oMath>
        <m:r>
          <w:rPr>
            <w:rFonts w:ascii="Cambria Math" w:hAnsi="Cambria Math" w:cs="Times New Roman"/>
          </w:rPr>
          <m:t>P’-</m:t>
        </m:r>
      </m:oMath>
      <w:r w:rsidRPr="0008336B">
        <w:rPr>
          <w:rFonts w:cs="Times New Roman"/>
        </w:rPr>
        <w:t>degree rather than the linear function</w:t>
      </w:r>
      <m:oMath>
        <m:r>
          <m:rPr>
            <m:sty m:val="p"/>
          </m:rPr>
          <w:rPr>
            <w:rFonts w:ascii="Cambria Math" w:hAnsi="Cambria Math" w:cs="Times New Roman"/>
          </w:rPr>
          <m:t xml:space="preserve"> </m:t>
        </m:r>
      </m:oMath>
      <w:r w:rsidRPr="0008336B">
        <w:rPr>
          <w:rFonts w:cs="Times New Roman"/>
        </w:rPr>
        <w:t xml:space="preserve"> where </w:t>
      </w:r>
      <m:oMath>
        <m:r>
          <w:rPr>
            <w:rFonts w:ascii="Cambria Math" w:hAnsi="Cambria Math" w:cs="Times New Roman"/>
          </w:rPr>
          <m:t>P’</m:t>
        </m:r>
      </m:oMath>
      <w:r w:rsidRPr="0008336B">
        <w:rPr>
          <w:rFonts w:cs="Times New Roman"/>
        </w:rPr>
        <w:t xml:space="preserve"> equal to the parameter number </w:t>
      </w:r>
      <m:oMath>
        <m:r>
          <w:rPr>
            <w:rFonts w:ascii="Cambria Math" w:hAnsi="Cambria Math" w:cs="Times New Roman"/>
            <w:szCs w:val="24"/>
          </w:rPr>
          <m:t>P</m:t>
        </m:r>
      </m:oMath>
      <w:r w:rsidRPr="0008336B">
        <w:rPr>
          <w:rFonts w:cs="Times New Roman"/>
        </w:rPr>
        <w:t xml:space="preserve"> minus 1 such as </w:t>
      </w:r>
      <m:oMath>
        <m:r>
          <m:rPr>
            <m:sty m:val="bi"/>
          </m:rPr>
          <w:rPr>
            <w:rFonts w:ascii="Cambria Math" w:hAnsi="Cambria Math" w:cs="Times New Roman"/>
            <w:color w:val="000000" w:themeColor="text1"/>
            <w:szCs w:val="24"/>
          </w:rPr>
          <m:t>W=</m:t>
        </m:r>
        <m:d>
          <m:dPr>
            <m:begChr m:val="{"/>
            <m:endChr m:val="}"/>
            <m:ctrlPr>
              <w:rPr>
                <w:rFonts w:ascii="Cambria Math" w:hAnsi="Cambria Math" w:cs="Times New Roman"/>
                <w:b/>
                <w:i/>
                <w:color w:val="000000" w:themeColor="text1"/>
                <w:szCs w:val="24"/>
              </w:rPr>
            </m:ctrlPr>
          </m:dPr>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P-1</m:t>
                </m:r>
              </m:sub>
            </m:sSub>
            <m:r>
              <w:rPr>
                <w:rFonts w:ascii="Cambria Math" w:hAnsi="Cambria Math" w:cs="Times New Roman"/>
                <w:szCs w:val="24"/>
              </w:rPr>
              <m:t>,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0</m:t>
                </m:r>
              </m:sub>
            </m:sSub>
            <m:r>
              <w:rPr>
                <w:rFonts w:ascii="Cambria Math" w:hAnsi="Cambria Math" w:cs="Times New Roman"/>
                <w:szCs w:val="24"/>
              </w:rPr>
              <m:t>|P</m:t>
            </m:r>
            <m:r>
              <m:rPr>
                <m:scr m:val="double-struck"/>
              </m:rPr>
              <w:rPr>
                <w:rFonts w:ascii="Cambria Math" w:hAnsi="Cambria Math" w:cs="Times New Roman"/>
                <w:szCs w:val="24"/>
              </w:rPr>
              <m:t xml:space="preserve">∈N </m:t>
            </m:r>
          </m:e>
        </m:d>
      </m:oMath>
      <w:r w:rsidRPr="0008336B">
        <w:rPr>
          <w:rFonts w:cs="Times New Roman"/>
          <w:b/>
          <w:color w:val="000000" w:themeColor="text1"/>
          <w:szCs w:val="24"/>
        </w:rPr>
        <w:t xml:space="preserve"> </w:t>
      </w:r>
    </w:p>
    <w:p w14:paraId="65A1A309" w14:textId="77777777" w:rsidR="00A30D28" w:rsidRPr="0008336B" w:rsidRDefault="00A30D28" w:rsidP="00A30D28">
      <w:pPr>
        <w:pStyle w:val="ListParagraph"/>
        <w:numPr>
          <w:ilvl w:val="0"/>
          <w:numId w:val="27"/>
        </w:numPr>
        <w:spacing w:line="480" w:lineRule="auto"/>
        <w:jc w:val="both"/>
        <w:rPr>
          <w:rFonts w:cs="Times New Roman"/>
          <w:color w:val="000000" w:themeColor="text1"/>
          <w:szCs w:val="24"/>
        </w:rPr>
      </w:pPr>
      <w:commentRangeStart w:id="284"/>
      <w:commentRangeStart w:id="285"/>
      <w:r w:rsidRPr="0008336B">
        <w:rPr>
          <w:rFonts w:cs="Times New Roman"/>
          <w:b/>
          <w:color w:val="000000" w:themeColor="text1"/>
          <w:szCs w:val="24"/>
        </w:rPr>
        <w:t>Step</w:t>
      </w:r>
      <w:commentRangeEnd w:id="284"/>
      <w:r w:rsidR="00A12578">
        <w:rPr>
          <w:rStyle w:val="CommentReference"/>
        </w:rPr>
        <w:commentReference w:id="284"/>
      </w:r>
      <w:commentRangeEnd w:id="285"/>
      <w:r w:rsidR="00A12578">
        <w:rPr>
          <w:rStyle w:val="CommentReference"/>
        </w:rPr>
        <w:commentReference w:id="285"/>
      </w:r>
      <w:r w:rsidRPr="0008336B">
        <w:rPr>
          <w:rFonts w:cs="Times New Roman"/>
          <w:b/>
          <w:color w:val="000000" w:themeColor="text1"/>
          <w:szCs w:val="24"/>
        </w:rPr>
        <w:t xml:space="preserve"> 3:</w:t>
      </w:r>
      <w:r w:rsidRPr="0008336B">
        <w:rPr>
          <w:rFonts w:cs="Times New Roman"/>
          <w:color w:val="000000" w:themeColor="text1"/>
          <w:szCs w:val="24"/>
        </w:rPr>
        <w:t xml:space="preserve"> </w:t>
      </w:r>
      <w:r w:rsidRPr="0008336B">
        <w:rPr>
          <w:rFonts w:cs="Times New Roman"/>
          <w:b/>
        </w:rPr>
        <w:t xml:space="preserve">Replace each calculated resistivity by  </w:t>
      </w:r>
      <m:oMath>
        <m:sSub>
          <m:sSubPr>
            <m:ctrlPr>
              <w:rPr>
                <w:rFonts w:ascii="Cambria Math" w:hAnsi="Cambria Math" w:cs="Times New Roman"/>
                <w:b/>
                <w:i/>
              </w:rPr>
            </m:ctrlPr>
          </m:sSubPr>
          <m:e>
            <m:r>
              <m:rPr>
                <m:sty m:val="bi"/>
              </m:rPr>
              <w:rPr>
                <w:rFonts w:ascii="Cambria Math" w:hAnsi="Cambria Math" w:cs="Times New Roman"/>
              </w:rPr>
              <m:t>γ</m:t>
            </m:r>
          </m:e>
          <m:sub>
            <m:r>
              <m:rPr>
                <m:sty m:val="bi"/>
              </m:rPr>
              <w:rPr>
                <w:rFonts w:ascii="Cambria Math" w:hAnsi="Cambria Math" w:cs="Times New Roman"/>
              </w:rPr>
              <m:t>ρ</m:t>
            </m:r>
          </m:sub>
        </m:sSub>
        <m:r>
          <m:rPr>
            <m:sty m:val="bi"/>
          </m:rPr>
          <w:rPr>
            <w:rFonts w:ascii="Cambria Math" w:hAnsi="Cambria Math" w:cs="Times New Roman"/>
          </w:rPr>
          <m:t>-</m:t>
        </m:r>
      </m:oMath>
      <w:r w:rsidRPr="0008336B">
        <w:rPr>
          <w:rFonts w:cs="Times New Roman"/>
          <w:b/>
        </w:rPr>
        <w:t xml:space="preserve">resistivity in database </w:t>
      </w:r>
      <m:oMath>
        <m:r>
          <m:rPr>
            <m:sty m:val="b"/>
          </m:rPr>
          <w:rPr>
            <w:rFonts w:ascii="Cambria Math" w:hAnsi="Cambria Math" w:cs="Times New Roman"/>
          </w:rPr>
          <m:t>Γ</m:t>
        </m:r>
      </m:oMath>
    </w:p>
    <w:p w14:paraId="04F88EAD" w14:textId="4250C367" w:rsidR="00A30D28" w:rsidRPr="0008336B" w:rsidRDefault="00A30D28" w:rsidP="00A30D28">
      <w:pPr>
        <w:spacing w:line="480" w:lineRule="auto"/>
        <w:ind w:firstLine="360"/>
        <w:jc w:val="both"/>
        <w:rPr>
          <w:rFonts w:cs="Times New Roman"/>
          <w:szCs w:val="24"/>
        </w:rPr>
      </w:pPr>
      <w:r w:rsidRPr="0008336B">
        <w:rPr>
          <w:rFonts w:cs="Times New Roman"/>
          <w:color w:val="000000" w:themeColor="text1"/>
          <w:szCs w:val="24"/>
        </w:rPr>
        <w:t>The third step is enabled when the calculated resistivity from the CRM does</w:t>
      </w:r>
      <w:ins w:id="286" w:author="asus" w:date="2021-08-27T10:47:00Z">
        <w:r w:rsidR="00A12578">
          <w:rPr>
            <w:rFonts w:cs="Times New Roman"/>
            <w:color w:val="000000" w:themeColor="text1"/>
            <w:szCs w:val="24"/>
          </w:rPr>
          <w:t xml:space="preserve"> </w:t>
        </w:r>
      </w:ins>
      <w:r w:rsidRPr="0008336B">
        <w:rPr>
          <w:rFonts w:cs="Times New Roman"/>
          <w:color w:val="000000" w:themeColor="text1"/>
          <w:szCs w:val="24"/>
        </w:rPr>
        <w:t>n</w:t>
      </w:r>
      <w:ins w:id="287" w:author="asus" w:date="2021-08-27T10:47:00Z">
        <w:r w:rsidR="00A12578">
          <w:rPr>
            <w:rFonts w:cs="Times New Roman"/>
            <w:color w:val="000000" w:themeColor="text1"/>
            <w:szCs w:val="24"/>
          </w:rPr>
          <w:t>o</w:t>
        </w:r>
      </w:ins>
      <w:del w:id="288" w:author="asus" w:date="2021-08-27T10:47:00Z">
        <w:r w:rsidRPr="0008336B" w:rsidDel="00A12578">
          <w:rPr>
            <w:rFonts w:cs="Times New Roman"/>
            <w:color w:val="000000" w:themeColor="text1"/>
            <w:szCs w:val="24"/>
          </w:rPr>
          <w:delText>’</w:delText>
        </w:r>
      </w:del>
      <w:r w:rsidRPr="0008336B">
        <w:rPr>
          <w:rFonts w:cs="Times New Roman"/>
          <w:color w:val="000000" w:themeColor="text1"/>
          <w:szCs w:val="24"/>
        </w:rPr>
        <w:t>t fit any true resistivities in the TRES</w:t>
      </w:r>
      <w:r w:rsidRPr="0008336B">
        <w:rPr>
          <w:rFonts w:cs="Times New Roman"/>
          <w:szCs w:val="24"/>
        </w:rPr>
        <w:t xml:space="preserve"> despite </w:t>
      </w:r>
      <w:del w:id="289" w:author="asus" w:date="2021-08-27T10:47:00Z">
        <w:r w:rsidRPr="0008336B" w:rsidDel="00A12578">
          <w:rPr>
            <w:rFonts w:cs="Times New Roman"/>
            <w:szCs w:val="24"/>
          </w:rPr>
          <w:delText xml:space="preserve">the </w:delText>
        </w:r>
      </w:del>
      <w:r w:rsidRPr="0008336B">
        <w:rPr>
          <w:rFonts w:cs="Times New Roman"/>
          <w:szCs w:val="24"/>
        </w:rPr>
        <w:t xml:space="preserve">adding of the likelihood error. Therefore, the resulting structures generated by this step will be considered as automatic structures from the database </w:t>
      </w:r>
      <w:ins w:id="290" w:author="asus" w:date="2021-08-27T10:48:00Z">
        <w:r w:rsidR="00175DC7">
          <w:rPr>
            <w:rFonts w:cs="Times New Roman"/>
            <w:szCs w:val="24"/>
          </w:rPr>
          <w:t>(</w:t>
        </w:r>
      </w:ins>
      <m:oMath>
        <m:r>
          <m:rPr>
            <m:sty m:val="p"/>
          </m:rPr>
          <w:rPr>
            <w:rFonts w:ascii="Cambria Math" w:hAnsi="Cambria Math" w:cs="Times New Roman"/>
            <w:szCs w:val="24"/>
          </w:rPr>
          <m:t>Γ</m:t>
        </m:r>
        <m:r>
          <w:ins w:id="291" w:author="asus" w:date="2021-08-27T10:48:00Z">
            <m:rPr>
              <m:sty m:val="p"/>
            </m:rPr>
            <w:rPr>
              <w:rFonts w:ascii="Cambria Math" w:hAnsi="Cambria Math" w:cs="Times New Roman"/>
              <w:szCs w:val="24"/>
            </w:rPr>
            <m:t>)</m:t>
          </w:ins>
        </m:r>
      </m:oMath>
      <w:r w:rsidRPr="0008336B">
        <w:rPr>
          <w:rFonts w:cs="Times New Roman"/>
          <w:szCs w:val="24"/>
        </w:rPr>
        <w:t xml:space="preserve">. </w:t>
      </w:r>
    </w:p>
    <w:p w14:paraId="4E8646BB" w14:textId="71D11BD8" w:rsidR="00A30D28" w:rsidRPr="0008336B" w:rsidRDefault="00A30D28" w:rsidP="00A30D28">
      <w:pPr>
        <w:spacing w:line="480" w:lineRule="auto"/>
        <w:ind w:firstLine="360"/>
        <w:jc w:val="both"/>
        <w:rPr>
          <w:rFonts w:cs="Times New Roman"/>
          <w:color w:val="000000" w:themeColor="text1"/>
          <w:szCs w:val="24"/>
        </w:rPr>
      </w:pPr>
      <w:r w:rsidRPr="0008336B">
        <w:rPr>
          <w:rFonts w:cs="Times New Roman"/>
          <w:color w:val="000000" w:themeColor="text1"/>
          <w:szCs w:val="24"/>
        </w:rPr>
        <w:t xml:space="preserve">Each column of </w:t>
      </w:r>
      <m:oMath>
        <m:r>
          <m:rPr>
            <m:sty m:val="p"/>
          </m:rPr>
          <w:rPr>
            <w:rFonts w:ascii="Cambria Math" w:hAnsi="Cambria Math" w:cs="Times New Roman"/>
            <w:color w:val="000000" w:themeColor="text1"/>
            <w:szCs w:val="24"/>
          </w:rPr>
          <m:t xml:space="preserve">Γ </m:t>
        </m:r>
      </m:oMath>
      <w:r w:rsidRPr="0008336B">
        <w:rPr>
          <w:rFonts w:cs="Times New Roman"/>
          <w:color w:val="000000" w:themeColor="text1"/>
          <w:szCs w:val="24"/>
        </w:rPr>
        <w:t xml:space="preserve"> is a database property considered as a vector </w:t>
      </w:r>
      <w:ins w:id="292" w:author="asus" w:date="2021-08-27T10:49:00Z">
        <w:r w:rsidR="00175DC7">
          <w:rPr>
            <w:rFonts w:cs="Times New Roman"/>
            <w:color w:val="000000" w:themeColor="text1"/>
            <w:szCs w:val="24"/>
          </w:rPr>
          <w:t>(</w:t>
        </w:r>
      </w:ins>
      <m:oMath>
        <m:r>
          <m:rPr>
            <m:sty m:val="bi"/>
          </m:rPr>
          <w:rPr>
            <w:rFonts w:ascii="Cambria Math" w:hAnsi="Cambria Math" w:cs="Times New Roman"/>
            <w:color w:val="000000" w:themeColor="text1"/>
            <w:szCs w:val="24"/>
          </w:rPr>
          <m:t>γ</m:t>
        </m:r>
        <m:r>
          <w:ins w:id="293" w:author="asus" w:date="2021-08-27T10:49:00Z">
            <m:rPr>
              <m:sty m:val="bi"/>
            </m:rPr>
            <w:rPr>
              <w:rFonts w:ascii="Cambria Math" w:hAnsi="Cambria Math" w:cs="Times New Roman"/>
              <w:color w:val="000000" w:themeColor="text1"/>
              <w:szCs w:val="24"/>
            </w:rPr>
            <m:t>)</m:t>
          </w:ins>
        </m:r>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with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m:rPr>
                <m:sty m:val="p"/>
              </m:rPr>
              <w:rPr>
                <w:rFonts w:ascii="Cambria Math" w:hAnsi="Cambria Math" w:cs="Times New Roman"/>
                <w:color w:val="000000" w:themeColor="text1"/>
                <w:szCs w:val="24"/>
              </w:rPr>
              <m:t>Γ</m:t>
            </m:r>
          </m:sub>
        </m:sSub>
        <m:r>
          <w:rPr>
            <w:rFonts w:ascii="Cambria Math" w:hAnsi="Cambria Math" w:cs="Times New Roman"/>
            <w:color w:val="000000" w:themeColor="text1"/>
            <w:szCs w:val="24"/>
          </w:rPr>
          <m:t>-</m:t>
        </m:r>
      </m:oMath>
      <w:r w:rsidRPr="0008336B">
        <w:rPr>
          <w:rFonts w:cs="Times New Roman"/>
          <w:color w:val="000000" w:themeColor="text1"/>
          <w:szCs w:val="24"/>
        </w:rPr>
        <w:t xml:space="preserve"> number of rocks. The column of the electrical property of rocks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E</m:t>
            </m:r>
          </m:e>
          <m:sub>
            <m:r>
              <w:rPr>
                <w:rFonts w:ascii="Cambria Math" w:hAnsi="Cambria Math" w:cs="Times New Roman"/>
                <w:color w:val="000000" w:themeColor="text1"/>
                <w:szCs w:val="24"/>
              </w:rPr>
              <m:t>props</m:t>
            </m:r>
          </m:sub>
        </m:sSub>
        <m:r>
          <w:rPr>
            <w:rFonts w:ascii="Cambria Math" w:hAnsi="Cambria Math" w:cs="Times New Roman"/>
            <w:color w:val="000000" w:themeColor="text1"/>
            <w:szCs w:val="24"/>
          </w:rPr>
          <m:t>)</m:t>
        </m:r>
      </m:oMath>
      <w:r w:rsidRPr="0008336B">
        <w:rPr>
          <w:rFonts w:cs="Times New Roman"/>
          <w:color w:val="000000" w:themeColor="text1"/>
          <w:szCs w:val="24"/>
        </w:rPr>
        <w:t xml:space="preserve"> is composed of </w:t>
      </w:r>
      <w:r w:rsidRPr="0008336B">
        <w:rPr>
          <w:rFonts w:cs="Times New Roman"/>
          <w:szCs w:val="24"/>
        </w:rPr>
        <w:t xml:space="preserve">the </w:t>
      </w:r>
      <w:r w:rsidRPr="0008336B">
        <w:rPr>
          <w:rFonts w:cs="Times New Roman"/>
          <w:color w:val="000000"/>
          <w:szCs w:val="24"/>
          <w:shd w:val="clear" w:color="auto" w:fill="FFFFFF"/>
        </w:rPr>
        <w:t xml:space="preserve">representative chart of  </w:t>
      </w:r>
      <w:r w:rsidRPr="0008336B">
        <w:rPr>
          <w:rFonts w:cs="Times New Roman"/>
          <w:color w:val="000000"/>
          <w:szCs w:val="24"/>
          <w:shd w:val="clear" w:color="auto" w:fill="FFFFFF"/>
        </w:rPr>
        <w:fldChar w:fldCharType="begin" w:fldLock="1"/>
      </w:r>
      <w:r w:rsidRPr="0008336B">
        <w:rPr>
          <w:rFonts w:cs="Times New Roman"/>
          <w:color w:val="000000"/>
          <w:szCs w:val="24"/>
          <w:shd w:val="clear" w:color="auto" w:fill="FFFFFF"/>
        </w:rPr>
        <w:instrText>ADDIN CSL_CITATION {"citationItems":[{"id":"ITEM-1","itemData":{"DOI":"10.1190/1.9781560802631.ch3","ISBN":"9781560802631","abstract":"The aim of geophysical surveys is to obtain information on subsurface geology. While execution of surveys using specific techniques may differ in detail, it will almost invariably consist of three steps: surveying, data processing, and data interpretation. A successful survey will yield more information on the geological target—its existence, location, shape, size, etc. New information is obtained by interpreting geophysical data. The success of a survey depends to a large extent on decisions made before the survey initiation. An exploration geophysicist working for a mining company is often asked the following question: Can we use geophysics in prospecting for this particular commodity? If yes, what techniques should we use and how do we specify survey parameter. Decisions that are usually based on experience often cannot be justified scientifically. The proper approach would be to carry out test surveys to investigate the physical properties of the target and other bodies that might interfere with its response. In recent years, exploration geophysics has progressed beyond target finding to mapping subsurface geology. Analyzing the sequence of geophysical survey steps as shown in Figure 1, the main flow (surveying, processing, interpretation) and the associated areas of research can be identified. To make an intelligent decision on the use of a technique, the geophysicist should have at least a rudimentary knowledge of the physical properties of the target and the surrounding media the response of which might interfere with target identification. Most physical property studies have been done in the laboratory on samples collected in the field. While this approach may be satisfactory for some geophysical methods (gravity, magnetics), it is not for others. Electrical properties of earth materials vary substantially (by several orders of magnitude) depending on whether they are measured in situ or in a laboratory. It is virtually impossible to simulate real conditions in the laboratory. An attempt can be made to recompose the original water content, but microinhomogeneities typical of many geological environments (e.g., rock fractures and their frequency and variation with depth) cannot be duplicated.","author":[{"dropping-particle":"","family":"Palacky","given":"G. J.","non-dropping-particle":"","parse-names":false,"suffix":""}],"container-title":"Geophysics","id":"ITEM-1","issued":{"date-parts":[["1988"]]},"page":"52-129","title":"Resistivity Characteristics of Geologic Targets","type":"article-journal","volume":"3"},"uris":["http://www.mendeley.com/documents/?uuid=8c28b47d-5ab4-4f4b-9355-fe0314aafb47"]}],"mendeley":{"formattedCitation":"(Palacky, 1988)","manualFormatting":"Palacky (1988)","plainTextFormattedCitation":"(Palacky, 1988)","previouslyFormattedCitation":"(Palacky, 1988)"},"properties":{"noteIndex":0},"schema":"https://github.com/citation-style-language/schema/raw/master/csl-citation.json"}</w:instrText>
      </w:r>
      <w:r w:rsidRPr="0008336B">
        <w:rPr>
          <w:rFonts w:cs="Times New Roman"/>
          <w:color w:val="000000"/>
          <w:szCs w:val="24"/>
          <w:shd w:val="clear" w:color="auto" w:fill="FFFFFF"/>
        </w:rPr>
        <w:fldChar w:fldCharType="separate"/>
      </w:r>
      <w:r w:rsidRPr="0008336B">
        <w:rPr>
          <w:rFonts w:cs="Times New Roman"/>
          <w:noProof/>
          <w:color w:val="000000"/>
          <w:szCs w:val="24"/>
          <w:shd w:val="clear" w:color="auto" w:fill="FFFFFF"/>
        </w:rPr>
        <w:t>Palacky (1988)</w:t>
      </w:r>
      <w:r w:rsidRPr="0008336B">
        <w:rPr>
          <w:rFonts w:cs="Times New Roman"/>
          <w:color w:val="000000"/>
          <w:szCs w:val="24"/>
          <w:shd w:val="clear" w:color="auto" w:fill="FFFFFF"/>
        </w:rPr>
        <w:fldChar w:fldCharType="end"/>
      </w:r>
      <w:r w:rsidRPr="0008336B">
        <w:rPr>
          <w:rFonts w:cs="Times New Roman"/>
          <w:color w:val="000000"/>
          <w:szCs w:val="24"/>
          <w:shd w:val="clear" w:color="auto" w:fill="FFFFFF"/>
        </w:rPr>
        <w:t xml:space="preserve"> and the rock and mineral property classification of </w:t>
      </w:r>
      <w:r w:rsidRPr="0008336B">
        <w:rPr>
          <w:rFonts w:cs="Times New Roman"/>
          <w:color w:val="000000"/>
          <w:szCs w:val="24"/>
          <w:shd w:val="clear" w:color="auto" w:fill="FFFFFF"/>
        </w:rPr>
        <w:fldChar w:fldCharType="begin" w:fldLock="1"/>
      </w:r>
      <w:r w:rsidRPr="0008336B">
        <w:rPr>
          <w:rFonts w:cs="Times New Roman"/>
          <w:color w:val="000000"/>
          <w:szCs w:val="24"/>
          <w:shd w:val="clear" w:color="auto" w:fill="FFFFFF"/>
        </w:rPr>
        <w:instrText>ADDIN CSL_CITATION {"citationItems":[{"id":"ITEM-1","itemData":{"DOI":"https://doi.org/10.1130/SPE36-p299","ISBN":"9780813720364","abstract":"Electrolytic conductors.—The electrical conductivity of rocks and soils in place is generally due almost entirely to the moisture content. With some exceptions, the solid minerals which constitute the rock or soil are good insulators. Thus, the conductivity is not an essential property of the rock or rock type; it depends not only upon the capacity of the rock to absorb water and upon the kind and structure of its pore spaces, but also upon the amount and composition of the water retained. Hence, the conductivity may depend to an important extent upon the accident of the geological and climatic environment in which the material happens to find itself. It follows that resistivities tabulated in the literature should not be used to predict the resistivity of a similar type of soil or rock unless the moisture contents and salini? ties are comparable. In the case of anisotropic rocks, the conductivity is generally strongly dependent upon direction. For example, in schistose or well-stratified rocks the conductivity along the bedding may be 100 times that in the perpendicular direc? tion. In view of the foregoing considerations, the utility of tabulated data concern? ing the electrical resistivity of rocks is limited. In general, such data indicate merely the order of magnitude of the resistivities to be expected, and those who require values of good reliability concerning the resistivities of rocks in a specific region","author":[{"dropping-particle":"","family":"Slichter","given":"Louis B.","non-dropping-particle":"","parse-names":false,"suffix":""},{"dropping-particle":"","family":"Telkes","given":"M.","non-dropping-particle":"","parse-names":false,"suffix":""}],"edition":"Geological","editor":[{"dropping-particle":"","family":"Spicer","given":"Francis Birch Chairman","non-dropping-particle":"","parse-names":false,"suffix":""},{"dropping-particle":"","family":"Schairer","given":"J. F","non-dropping-particle":"","parse-names":false,"suffix":""},{"dropping-particle":"","family":"Cecil","given":"Spicer H.","non-dropping-particle":"","parse-names":false,"suffix":""}],"id":"ITEM-1","issued":{"date-parts":[["1942"]]},"number-of-pages":"320","publisher":"© 1942 Geological Society of America","publisher-place":"Washington DC","title":"Electrical Properties of Rocks and Minerals","type":"book"},"uris":["http://www.mendeley.com/documents/?uuid=dc2aa090-3b67-4bc3-a9f0-c251903b3635"]}],"mendeley":{"formattedCitation":"(Slichter and Telkes, 1942)","manualFormatting":"Slichter and Telkes (1942)","plainTextFormattedCitation":"(Slichter and Telkes, 1942)","previouslyFormattedCitation":"(Slichter and Telkes, 1942)"},"properties":{"noteIndex":0},"schema":"https://github.com/citation-style-language/schema/raw/master/csl-citation.json"}</w:instrText>
      </w:r>
      <w:r w:rsidRPr="0008336B">
        <w:rPr>
          <w:rFonts w:cs="Times New Roman"/>
          <w:color w:val="000000"/>
          <w:szCs w:val="24"/>
          <w:shd w:val="clear" w:color="auto" w:fill="FFFFFF"/>
        </w:rPr>
        <w:fldChar w:fldCharType="separate"/>
      </w:r>
      <w:r w:rsidRPr="0008336B">
        <w:rPr>
          <w:rFonts w:cs="Times New Roman"/>
          <w:noProof/>
          <w:color w:val="000000"/>
          <w:szCs w:val="24"/>
          <w:shd w:val="clear" w:color="auto" w:fill="FFFFFF"/>
        </w:rPr>
        <w:t>Slichter and Telkes (1942)</w:t>
      </w:r>
      <w:r w:rsidRPr="0008336B">
        <w:rPr>
          <w:rFonts w:cs="Times New Roman"/>
          <w:color w:val="000000"/>
          <w:szCs w:val="24"/>
          <w:shd w:val="clear" w:color="auto" w:fill="FFFFFF"/>
        </w:rPr>
        <w:fldChar w:fldCharType="end"/>
      </w:r>
      <w:r w:rsidRPr="0008336B">
        <w:rPr>
          <w:rFonts w:cs="Times New Roman"/>
          <w:color w:val="000000"/>
          <w:szCs w:val="24"/>
          <w:shd w:val="clear" w:color="auto" w:fill="FFFFFF"/>
        </w:rPr>
        <w:t xml:space="preserve">. </w:t>
      </w:r>
      <w:r w:rsidRPr="0008336B">
        <w:rPr>
          <w:rFonts w:cs="Times New Roman"/>
          <w:color w:val="000000" w:themeColor="text1"/>
          <w:szCs w:val="24"/>
        </w:rPr>
        <w:t>It contains the minimal (</w:t>
      </w:r>
      <w:r w:rsidRPr="0008336B">
        <w:rPr>
          <w:rFonts w:cs="Times New Roman"/>
          <w:i/>
          <w:color w:val="000000" w:themeColor="text1"/>
          <w:szCs w:val="24"/>
        </w:rPr>
        <w:t>-)</w:t>
      </w:r>
      <w:r w:rsidRPr="0008336B">
        <w:rPr>
          <w:rFonts w:cs="Times New Roman"/>
          <w:color w:val="000000" w:themeColor="text1"/>
          <w:szCs w:val="24"/>
        </w:rPr>
        <w:t xml:space="preserve"> and the maximum (</w:t>
      </w:r>
      <w:r w:rsidRPr="0008336B">
        <w:rPr>
          <w:rFonts w:cs="Times New Roman"/>
          <w:i/>
          <w:color w:val="000000" w:themeColor="text1"/>
          <w:szCs w:val="24"/>
        </w:rPr>
        <w:t>+)</w:t>
      </w:r>
      <w:r w:rsidRPr="0008336B">
        <w:rPr>
          <w:rFonts w:cs="Times New Roman"/>
          <w:color w:val="000000" w:themeColor="text1"/>
          <w:szCs w:val="24"/>
        </w:rPr>
        <w:t xml:space="preserve"> resistivity values of each rock of  </w:t>
      </w:r>
      <m:oMath>
        <m:r>
          <m:rPr>
            <m:sty m:val="p"/>
          </m:rPr>
          <w:rPr>
            <w:rFonts w:ascii="Cambria Math" w:hAnsi="Cambria Math" w:cs="Times New Roman"/>
            <w:color w:val="000000" w:themeColor="text1"/>
            <w:szCs w:val="24"/>
          </w:rPr>
          <m:t>Γ</m:t>
        </m:r>
      </m:oMath>
      <w:r w:rsidRPr="0008336B">
        <w:rPr>
          <w:rFonts w:cs="Times New Roman"/>
          <w:color w:val="000000" w:themeColor="text1"/>
          <w:szCs w:val="24"/>
        </w:rPr>
        <w:t xml:space="preserve">.  For instance, according to </w:t>
      </w:r>
      <w:r w:rsidRPr="0008336B">
        <w:rPr>
          <w:rFonts w:cs="Times New Roman"/>
          <w:color w:val="000000" w:themeColor="text1"/>
          <w:szCs w:val="24"/>
        </w:rPr>
        <w:fldChar w:fldCharType="begin" w:fldLock="1"/>
      </w:r>
      <w:r w:rsidRPr="0008336B">
        <w:rPr>
          <w:rFonts w:cs="Times New Roman"/>
          <w:color w:val="000000" w:themeColor="text1"/>
          <w:szCs w:val="24"/>
        </w:rPr>
        <w:instrText>ADDIN CSL_CITATION {"citationItems":[{"id":"ITEM-1","itemData":{"DOI":"10.1190/1.9781560802631.ch3","ISBN":"9781560802631","abstract":"The aim of geophysical surveys is to obtain information on subsurface geology. While execution of surveys using specific techniques may differ in detail, it will almost invariably consist of three steps: surveying, data processing, and data interpretation. A successful survey will yield more information on the geological target—its existence, location, shape, size, etc. New information is obtained by interpreting geophysical data. The success of a survey depends to a large extent on decisions made before the survey initiation. An exploration geophysicist working for a mining company is often asked the following question: Can we use geophysics in prospecting for this particular commodity? If yes, what techniques should we use and how do we specify survey parameter. Decisions that are usually based on experience often cannot be justified scientifically. The proper approach would be to carry out test surveys to investigate the physical properties of the target and other bodies that might interfere with its response. In recent years, exploration geophysics has progressed beyond target finding to mapping subsurface geology. Analyzing the sequence of geophysical survey steps as shown in Figure 1, the main flow (surveying, processing, interpretation) and the associated areas of research can be identified. To make an intelligent decision on the use of a technique, the geophysicist should have at least a rudimentary knowledge of the physical properties of the target and the surrounding media the response of which might interfere with target identification. Most physical property studies have been done in the laboratory on samples collected in the field. While this approach may be satisfactory for some geophysical methods (gravity, magnetics), it is not for others. Electrical properties of earth materials vary substantially (by several orders of magnitude) depending on whether they are measured in situ or in a laboratory. It is virtually impossible to simulate real conditions in the laboratory. An attempt can be made to recompose the original water content, but microinhomogeneities typical of many geological environments (e.g., rock fractures and their frequency and variation with depth) cannot be duplicated.","author":[{"dropping-particle":"","family":"Palacky","given":"G. J.","non-dropping-particle":"","parse-names":false,"suffix":""}],"container-title":"Geophysics","id":"ITEM-1","issued":{"date-parts":[["1988"]]},"page":"52-129","title":"Resistivity Characteristics of Geologic Targets","type":"article-journal","volume":"3"},"uris":["http://www.mendeley.com/documents/?uuid=8c28b47d-5ab4-4f4b-9355-fe0314aafb47"]}],"mendeley":{"formattedCitation":"(Palacky, 1988)","plainTextFormattedCitation":"(Palacky, 1988)","previouslyFormattedCitation":"(Palacky, 1988)"},"properties":{"noteIndex":0},"schema":"https://github.com/citation-style-language/schema/raw/master/csl-citation.json"}</w:instrText>
      </w:r>
      <w:r w:rsidRPr="0008336B">
        <w:rPr>
          <w:rFonts w:cs="Times New Roman"/>
          <w:color w:val="000000" w:themeColor="text1"/>
          <w:szCs w:val="24"/>
        </w:rPr>
        <w:fldChar w:fldCharType="separate"/>
      </w:r>
      <w:del w:id="294" w:author="asus" w:date="2021-08-27T10:49:00Z">
        <w:r w:rsidRPr="0008336B" w:rsidDel="00175DC7">
          <w:rPr>
            <w:rFonts w:cs="Times New Roman"/>
            <w:noProof/>
            <w:color w:val="000000" w:themeColor="text1"/>
            <w:szCs w:val="24"/>
          </w:rPr>
          <w:delText>(</w:delText>
        </w:r>
      </w:del>
      <w:r w:rsidRPr="0008336B">
        <w:rPr>
          <w:rFonts w:cs="Times New Roman"/>
          <w:noProof/>
          <w:color w:val="000000" w:themeColor="text1"/>
          <w:szCs w:val="24"/>
        </w:rPr>
        <w:t xml:space="preserve">Palacky, </w:t>
      </w:r>
      <w:ins w:id="295" w:author="asus" w:date="2021-08-27T10:49:00Z">
        <w:r w:rsidR="00175DC7">
          <w:rPr>
            <w:rFonts w:cs="Times New Roman"/>
            <w:noProof/>
            <w:color w:val="000000" w:themeColor="text1"/>
            <w:szCs w:val="24"/>
          </w:rPr>
          <w:t>(</w:t>
        </w:r>
      </w:ins>
      <w:r w:rsidRPr="0008336B">
        <w:rPr>
          <w:rFonts w:cs="Times New Roman"/>
          <w:noProof/>
          <w:color w:val="000000" w:themeColor="text1"/>
          <w:szCs w:val="24"/>
        </w:rPr>
        <w:t>1988)</w:t>
      </w:r>
      <w:r w:rsidRPr="0008336B">
        <w:rPr>
          <w:rFonts w:cs="Times New Roman"/>
          <w:color w:val="000000" w:themeColor="text1"/>
          <w:szCs w:val="24"/>
        </w:rPr>
        <w:fldChar w:fldCharType="end"/>
      </w:r>
      <w:r w:rsidRPr="0008336B">
        <w:rPr>
          <w:rFonts w:cs="Times New Roman"/>
          <w:color w:val="000000" w:themeColor="text1"/>
          <w:szCs w:val="24"/>
        </w:rPr>
        <w:t>, the rock of  massive sulfides</w:t>
      </w:r>
      <w:ins w:id="296" w:author="asus" w:date="2021-08-27T10:52:00Z">
        <w:r w:rsidR="00175DC7">
          <w:rPr>
            <w:rFonts w:cs="Times New Roman"/>
            <w:color w:val="000000" w:themeColor="text1"/>
            <w:szCs w:val="24"/>
          </w:rPr>
          <w:t xml:space="preserve"> and</w:t>
        </w:r>
      </w:ins>
      <w:r w:rsidRPr="0008336B">
        <w:rPr>
          <w:rFonts w:cs="Times New Roman"/>
          <w:color w:val="000000" w:themeColor="text1"/>
          <w:szCs w:val="24"/>
        </w:rPr>
        <w:t xml:space="preserve"> </w:t>
      </w:r>
      <w:ins w:id="297" w:author="asus" w:date="2021-08-27T10:52:00Z">
        <w:r w:rsidR="00175DC7" w:rsidRPr="0008336B">
          <w:rPr>
            <w:rFonts w:cs="Times New Roman"/>
            <w:color w:val="000000" w:themeColor="text1"/>
            <w:szCs w:val="24"/>
          </w:rPr>
          <w:t xml:space="preserve">saprolite </w:t>
        </w:r>
      </w:ins>
      <w:r w:rsidRPr="0008336B">
        <w:rPr>
          <w:rFonts w:cs="Times New Roman"/>
          <w:color w:val="000000" w:themeColor="text1"/>
          <w:szCs w:val="24"/>
        </w:rPr>
        <w:t xml:space="preserve">ranges between  0.01 Ω.m to 1 Ω.m, </w:t>
      </w:r>
      <w:del w:id="298" w:author="asus" w:date="2021-08-27T10:52:00Z">
        <w:r w:rsidRPr="0008336B" w:rsidDel="00175DC7">
          <w:rPr>
            <w:rFonts w:cs="Times New Roman"/>
            <w:color w:val="000000" w:themeColor="text1"/>
            <w:szCs w:val="24"/>
          </w:rPr>
          <w:delText>the saprolite  between</w:delText>
        </w:r>
      </w:del>
      <w:ins w:id="299" w:author="asus" w:date="2021-08-27T10:52:00Z">
        <w:r w:rsidR="00175DC7">
          <w:rPr>
            <w:rFonts w:cs="Times New Roman"/>
            <w:color w:val="000000" w:themeColor="text1"/>
            <w:szCs w:val="24"/>
          </w:rPr>
          <w:t>and</w:t>
        </w:r>
      </w:ins>
      <w:r w:rsidRPr="0008336B">
        <w:rPr>
          <w:rFonts w:cs="Times New Roman"/>
          <w:color w:val="000000" w:themeColor="text1"/>
          <w:szCs w:val="24"/>
        </w:rPr>
        <w:t xml:space="preserve"> 2 and 200 Ω. m</w:t>
      </w:r>
      <w:ins w:id="300" w:author="asus" w:date="2021-08-27T10:52:00Z">
        <w:r w:rsidR="00175DC7">
          <w:rPr>
            <w:rFonts w:cs="Times New Roman"/>
            <w:color w:val="000000" w:themeColor="text1"/>
            <w:szCs w:val="24"/>
          </w:rPr>
          <w:t xml:space="preserve"> </w:t>
        </w:r>
      </w:ins>
      <w:ins w:id="301" w:author="asus" w:date="2021-08-27T10:53:00Z">
        <w:r w:rsidR="00175DC7">
          <w:rPr>
            <w:rFonts w:cs="Times New Roman"/>
            <w:color w:val="000000" w:themeColor="text1"/>
            <w:szCs w:val="24"/>
          </w:rPr>
          <w:t>respectively.</w:t>
        </w:r>
      </w:ins>
      <w:del w:id="302" w:author="asus" w:date="2021-08-27T10:53:00Z">
        <w:r w:rsidRPr="0008336B" w:rsidDel="00175DC7">
          <w:rPr>
            <w:rFonts w:cs="Times New Roman"/>
            <w:color w:val="000000" w:themeColor="text1"/>
            <w:szCs w:val="24"/>
          </w:rPr>
          <w:delText>,</w:delText>
        </w:r>
      </w:del>
      <w:r w:rsidRPr="0008336B">
        <w:rPr>
          <w:rFonts w:cs="Times New Roman"/>
          <w:color w:val="000000" w:themeColor="text1"/>
          <w:szCs w:val="24"/>
        </w:rPr>
        <w:t xml:space="preserve"> </w:t>
      </w:r>
      <w:del w:id="303" w:author="asus" w:date="2021-08-27T10:53:00Z">
        <w:r w:rsidRPr="0008336B" w:rsidDel="00175DC7">
          <w:rPr>
            <w:rFonts w:cs="Times New Roman"/>
            <w:color w:val="000000" w:themeColor="text1"/>
            <w:szCs w:val="24"/>
          </w:rPr>
          <w:delText>and  according to</w:delText>
        </w:r>
      </w:del>
      <w:ins w:id="304" w:author="asus" w:date="2021-08-27T10:53:00Z">
        <w:r w:rsidR="00175DC7">
          <w:rPr>
            <w:rFonts w:cs="Times New Roman"/>
            <w:color w:val="000000" w:themeColor="text1"/>
            <w:szCs w:val="24"/>
          </w:rPr>
          <w:t>In addition,</w:t>
        </w:r>
      </w:ins>
      <w:r w:rsidRPr="0008336B">
        <w:rPr>
          <w:rFonts w:cs="Times New Roman"/>
          <w:color w:val="000000" w:themeColor="text1"/>
          <w:szCs w:val="24"/>
        </w:rPr>
        <w:t xml:space="preserve">  </w:t>
      </w:r>
      <w:del w:id="305" w:author="asus" w:date="2021-08-27T10:53:00Z">
        <w:r w:rsidRPr="0008336B" w:rsidDel="00175DC7">
          <w:rPr>
            <w:rFonts w:cs="Times New Roman"/>
            <w:color w:val="000000" w:themeColor="text1"/>
            <w:szCs w:val="24"/>
          </w:rPr>
          <w:fldChar w:fldCharType="begin" w:fldLock="1"/>
        </w:r>
        <w:r w:rsidRPr="0008336B" w:rsidDel="00175DC7">
          <w:rPr>
            <w:rFonts w:cs="Times New Roman"/>
            <w:color w:val="000000" w:themeColor="text1"/>
            <w:szCs w:val="24"/>
          </w:rPr>
          <w:delInstrText>ADDIN CSL_CITATION {"citationItems":[{"id":"ITEM-1","itemData":{"DOI":"https://doi.org/10.1130/SPE36-p299","ISBN":"9780813720364","abstract":"Electrolytic conductors.—The electrical conductivity of rocks and soils in place is generally due almost entirely to the moisture content. With some exceptions, the solid minerals which constitute the rock or soil are good insulators. Thus, the conductivity is not an essential property of the rock or rock type; it depends not only upon the capacity of the rock to absorb water and upon the kind and structure of its pore spaces, but also upon the amount and composition of the water retained. Hence, the conductivity may depend to an important extent upon the accident of the geological and climatic environment in which the material happens to find itself. It follows that resistivities tabulated in the literature should not be used to predict the resistivity of a similar type of soil or rock unless the moisture contents and salini? ties are comparable. In the case of anisotropic rocks, the conductivity is generally strongly dependent upon direction. For example, in schistose or well-stratified rocks the conductivity along the bedding may be 100 times that in the perpendicular direc? tion. In view of the foregoing considerations, the utility of tabulated data concern? ing the electrical resistivity of rocks is limited. In general, such data indicate merely the order of magnitude of the resistivities to be expected, and those who require values of good reliability concerning the resistivities of rocks in a specific region","author":[{"dropping-particle":"","family":"Slichter","given":"Louis B.","non-dropping-particle":"","parse-names":false,"suffix":""},{"dropping-particle":"","family":"Telkes","given":"M.","non-dropping-particle":"","parse-names":false,"suffix":""}],"edition":"Geological","editor":[{"dropping-particle":"","family":"Spicer","given":"Francis Birch Chairman","non-dropping-particle":"","parse-names":false,"suffix":""},{"dropping-particle":"","family":"Schairer","given":"J. F","non-dropping-particle":"","parse-names":false,"suffix":""},{"dropping-particle":"","family":"Cecil","given":"Spicer H.","non-dropping-particle":"","parse-names":false,"suffix":""}],"id":"ITEM-1","issued":{"date-parts":[["1942"]]},"number-of-pages":"320","publisher":"© 1942 Geological Society of America","publisher-place":"Washington DC","title":"Electrical Properties of Rocks and Minerals","type":"book"},"uris":["http://www.mendeley.com/documents/?uuid=dc2aa090-3b67-4bc3-a9f0-c251903b3635"]}],"mendeley":{"formattedCitation":"(Slichter and Telkes, 1942)","plainTextFormattedCitation":"(Slichter and Telkes, 1942)","previouslyFormattedCitation":"(Slichter and Telkes, 1942)"},"properties":{"noteIndex":0},"schema":"https://github.com/citation-style-language/schema/raw/master/csl-citation.json"}</w:delInstrText>
        </w:r>
        <w:r w:rsidRPr="0008336B" w:rsidDel="00175DC7">
          <w:rPr>
            <w:rFonts w:cs="Times New Roman"/>
            <w:color w:val="000000" w:themeColor="text1"/>
            <w:szCs w:val="24"/>
          </w:rPr>
          <w:fldChar w:fldCharType="separate"/>
        </w:r>
        <w:r w:rsidRPr="0008336B" w:rsidDel="00175DC7">
          <w:rPr>
            <w:rFonts w:cs="Times New Roman"/>
            <w:noProof/>
            <w:color w:val="000000" w:themeColor="text1"/>
            <w:szCs w:val="24"/>
          </w:rPr>
          <w:delText>(Slichter and Telkes, 1942)</w:delText>
        </w:r>
        <w:r w:rsidRPr="0008336B" w:rsidDel="00175DC7">
          <w:rPr>
            <w:rFonts w:cs="Times New Roman"/>
            <w:color w:val="000000" w:themeColor="text1"/>
            <w:szCs w:val="24"/>
          </w:rPr>
          <w:fldChar w:fldCharType="end"/>
        </w:r>
      </w:del>
      <w:r w:rsidRPr="0008336B">
        <w:t xml:space="preserve">, </w:t>
      </w:r>
      <w:r w:rsidRPr="0008336B">
        <w:rPr>
          <w:rFonts w:cs="Times New Roman"/>
          <w:color w:val="000000" w:themeColor="text1"/>
          <w:szCs w:val="24"/>
        </w:rPr>
        <w:t>th</w:t>
      </w:r>
      <w:ins w:id="306" w:author="asus" w:date="2021-08-27T10:53:00Z">
        <w:r w:rsidR="00175DC7">
          <w:rPr>
            <w:rFonts w:cs="Times New Roman"/>
            <w:color w:val="000000" w:themeColor="text1"/>
            <w:szCs w:val="24"/>
          </w:rPr>
          <w:t>at</w:t>
        </w:r>
      </w:ins>
      <w:del w:id="307" w:author="asus" w:date="2021-08-27T10:53:00Z">
        <w:r w:rsidRPr="0008336B" w:rsidDel="00175DC7">
          <w:rPr>
            <w:rFonts w:cs="Times New Roman"/>
            <w:color w:val="000000" w:themeColor="text1"/>
            <w:szCs w:val="24"/>
          </w:rPr>
          <w:delText>e</w:delText>
        </w:r>
      </w:del>
      <w:r w:rsidRPr="0008336B">
        <w:rPr>
          <w:rFonts w:cs="Times New Roman"/>
          <w:color w:val="000000" w:themeColor="text1"/>
          <w:szCs w:val="24"/>
        </w:rPr>
        <w:t xml:space="preserve"> </w:t>
      </w:r>
      <w:ins w:id="308" w:author="asus" w:date="2021-08-27T10:53:00Z">
        <w:r w:rsidR="00175DC7">
          <w:rPr>
            <w:rFonts w:cs="Times New Roman"/>
            <w:color w:val="000000" w:themeColor="text1"/>
            <w:szCs w:val="24"/>
          </w:rPr>
          <w:t xml:space="preserve">of </w:t>
        </w:r>
      </w:ins>
      <w:r w:rsidRPr="0008336B">
        <w:rPr>
          <w:rFonts w:cs="Times New Roman"/>
          <w:color w:val="000000" w:themeColor="text1"/>
          <w:szCs w:val="24"/>
        </w:rPr>
        <w:t xml:space="preserve">gneiss ranges between 10 000 to </w:t>
      </w:r>
      <m:oMath>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10</m:t>
            </m:r>
          </m:e>
          <m:sup>
            <m:r>
              <m:rPr>
                <m:sty m:val="p"/>
              </m:rPr>
              <w:rPr>
                <w:rFonts w:ascii="Cambria Math" w:hAnsi="Cambria Math" w:cs="Times New Roman"/>
                <w:color w:val="000000" w:themeColor="text1"/>
                <w:szCs w:val="24"/>
              </w:rPr>
              <m:t>7</m:t>
            </m:r>
          </m:sup>
        </m:sSup>
      </m:oMath>
      <w:r w:rsidRPr="0008336B">
        <w:rPr>
          <w:rFonts w:cs="Times New Roman"/>
          <w:color w:val="000000" w:themeColor="text1"/>
          <w:szCs w:val="24"/>
        </w:rPr>
        <w:t xml:space="preserve"> Ω.m </w:t>
      </w:r>
      <w:ins w:id="309" w:author="asus" w:date="2021-08-27T10:53:00Z">
        <w:r w:rsidR="00175DC7" w:rsidRPr="0008336B">
          <w:rPr>
            <w:rFonts w:cs="Times New Roman"/>
            <w:color w:val="000000" w:themeColor="text1"/>
            <w:szCs w:val="24"/>
          </w:rPr>
          <w:fldChar w:fldCharType="begin" w:fldLock="1"/>
        </w:r>
        <w:r w:rsidR="00175DC7" w:rsidRPr="0008336B">
          <w:rPr>
            <w:rFonts w:cs="Times New Roman"/>
            <w:color w:val="000000" w:themeColor="text1"/>
            <w:szCs w:val="24"/>
          </w:rPr>
          <w:instrText>ADDIN CSL_CITATION {"citationItems":[{"id":"ITEM-1","itemData":{"DOI":"https://doi.org/10.1130/SPE36-p299","ISBN":"9780813720364","abstract":"Electrolytic conductors.—The electrical conductivity of rocks and soils in place is generally due almost entirely to the moisture content. With some exceptions, the solid minerals which constitute the rock or soil are good insulators. Thus, the conductivity is not an essential property of the rock or rock type; it depends not only upon the capacity of the rock to absorb water and upon the kind and structure of its pore spaces, but also upon the amount and composition of the water retained. Hence, the conductivity may depend to an important extent upon the accident of the geological and climatic environment in which the material happens to find itself. It follows that resistivities tabulated in the literature should not be used to predict the resistivity of a similar type of soil or rock unless the moisture contents and salini? ties are comparable. In the case of anisotropic rocks, the conductivity is generally strongly dependent upon direction. For example, in schistose or well-stratified rocks the conductivity along the bedding may be 100 times that in the perpendicular direc? tion. In view of the foregoing considerations, the utility of tabulated data concern? ing the electrical resistivity of rocks is limited. In general, such data indicate merely the order of magnitude of the resistivities to be expected, and those who require values of good reliability concerning the resistivities of rocks in a specific region","author":[{"dropping-particle":"","family":"Slichter","given":"Louis B.","non-dropping-particle":"","parse-names":false,"suffix":""},{"dropping-particle":"","family":"Telkes","given":"M.","non-dropping-particle":"","parse-names":false,"suffix":""}],"edition":"Geological","editor":[{"dropping-particle":"","family":"Spicer","given":"Francis Birch Chairman","non-dropping-particle":"","parse-names":false,"suffix":""},{"dropping-particle":"","family":"Schairer","given":"J. F","non-dropping-particle":"","parse-names":false,"suffix":""},{"dropping-particle":"","family":"Cecil","given":"Spicer H.","non-dropping-particle":"","parse-names":false,"suffix":""}],"id":"ITEM-1","issued":{"date-parts":[["1942"]]},"number-of-pages":"320","publisher":"© 1942 Geological Society of America","publisher-place":"Washington DC","title":"Electrical Properties of Rocks and Minerals","type":"book"},"uris":["http://www.mendeley.com/documents/?uuid=dc2aa090-3b67-4bc3-a9f0-c251903b3635"]}],"mendeley":{"formattedCitation":"(Slichter and Telkes, 1942)","plainTextFormattedCitation":"(Slichter and Telkes, 1942)","previouslyFormattedCitation":"(Slichter and Telkes, 1942)"},"properties":{"noteIndex":0},"schema":"https://github.com/citation-style-language/schema/raw/master/csl-citation.json"}</w:instrText>
        </w:r>
        <w:r w:rsidR="00175DC7" w:rsidRPr="0008336B">
          <w:rPr>
            <w:rFonts w:cs="Times New Roman"/>
            <w:color w:val="000000" w:themeColor="text1"/>
            <w:szCs w:val="24"/>
          </w:rPr>
          <w:fldChar w:fldCharType="separate"/>
        </w:r>
        <w:r w:rsidR="00175DC7" w:rsidRPr="0008336B">
          <w:rPr>
            <w:rFonts w:cs="Times New Roman"/>
            <w:noProof/>
            <w:color w:val="000000" w:themeColor="text1"/>
            <w:szCs w:val="24"/>
          </w:rPr>
          <w:t>(Slichter and Telkes, 1942)</w:t>
        </w:r>
        <w:r w:rsidR="00175DC7" w:rsidRPr="0008336B">
          <w:rPr>
            <w:rFonts w:cs="Times New Roman"/>
            <w:color w:val="000000" w:themeColor="text1"/>
            <w:szCs w:val="24"/>
          </w:rPr>
          <w:fldChar w:fldCharType="end"/>
        </w:r>
      </w:ins>
      <w:del w:id="310" w:author="asus" w:date="2021-08-27T10:53:00Z">
        <w:r w:rsidRPr="0008336B" w:rsidDel="00175DC7">
          <w:rPr>
            <w:rFonts w:cs="Times New Roman"/>
            <w:color w:val="000000" w:themeColor="text1"/>
            <w:szCs w:val="24"/>
          </w:rPr>
          <w:delText>etc</w:delText>
        </w:r>
      </w:del>
      <w:r w:rsidRPr="0008336B">
        <w:rPr>
          <w:rFonts w:cs="Times New Roman"/>
          <w:color w:val="000000" w:themeColor="text1"/>
          <w:szCs w:val="24"/>
        </w:rPr>
        <w:t xml:space="preserve">. </w:t>
      </w:r>
    </w:p>
    <w:p w14:paraId="10546381" w14:textId="2EEF7F9A" w:rsidR="00A30D28" w:rsidRPr="0008336B" w:rsidRDefault="00A30D28" w:rsidP="00A30D28">
      <w:pPr>
        <w:spacing w:line="480" w:lineRule="auto"/>
        <w:ind w:firstLine="720"/>
        <w:jc w:val="both"/>
        <w:rPr>
          <w:rFonts w:cs="Times New Roman"/>
          <w:szCs w:val="24"/>
        </w:rPr>
      </w:pPr>
      <w:del w:id="311" w:author="asus" w:date="2021-08-27T10:55:00Z">
        <w:r w:rsidRPr="0008336B" w:rsidDel="00175DC7">
          <w:rPr>
            <w:rFonts w:cs="Times New Roman"/>
            <w:color w:val="000000" w:themeColor="text1"/>
            <w:szCs w:val="24"/>
          </w:rPr>
          <w:delText>Indeed, the</w:delText>
        </w:r>
      </w:del>
      <w:ins w:id="312" w:author="asus" w:date="2021-08-27T10:55:00Z">
        <w:r w:rsidR="00175DC7">
          <w:rPr>
            <w:rFonts w:cs="Times New Roman"/>
            <w:color w:val="000000" w:themeColor="text1"/>
            <w:szCs w:val="24"/>
          </w:rPr>
          <w:t>The</w:t>
        </w:r>
      </w:ins>
      <w:r w:rsidRPr="0008336B">
        <w:rPr>
          <w:rFonts w:cs="Times New Roman"/>
          <w:color w:val="000000" w:themeColor="text1"/>
          <w:szCs w:val="24"/>
        </w:rPr>
        <w:t xml:space="preserve"> </w:t>
      </w:r>
      <w:ins w:id="313" w:author="asus" w:date="2021-08-27T10:56:00Z">
        <w:r w:rsidR="00175DC7">
          <w:rPr>
            <w:rFonts w:cs="Times New Roman"/>
            <w:color w:val="000000" w:themeColor="text1"/>
            <w:szCs w:val="24"/>
          </w:rPr>
          <w:t>main</w:t>
        </w:r>
        <w:r w:rsidR="00175DC7" w:rsidRPr="0008336B">
          <w:rPr>
            <w:rFonts w:cs="Times New Roman"/>
            <w:color w:val="000000" w:themeColor="text1"/>
            <w:szCs w:val="24"/>
          </w:rPr>
          <w:t xml:space="preserve"> </w:t>
        </w:r>
      </w:ins>
      <w:r w:rsidRPr="0008336B">
        <w:rPr>
          <w:rFonts w:cs="Times New Roman"/>
          <w:color w:val="000000" w:themeColor="text1"/>
          <w:szCs w:val="24"/>
        </w:rPr>
        <w:t xml:space="preserve">goal </w:t>
      </w:r>
      <w:del w:id="314" w:author="asus" w:date="2021-08-27T10:55:00Z">
        <w:r w:rsidRPr="0008336B" w:rsidDel="00175DC7">
          <w:rPr>
            <w:rFonts w:cs="Times New Roman"/>
            <w:color w:val="000000" w:themeColor="text1"/>
            <w:szCs w:val="24"/>
          </w:rPr>
          <w:delText xml:space="preserve">consists </w:delText>
        </w:r>
      </w:del>
      <w:ins w:id="315" w:author="asus" w:date="2021-08-27T10:55:00Z">
        <w:r w:rsidR="00175DC7">
          <w:rPr>
            <w:rFonts w:cs="Times New Roman"/>
            <w:color w:val="000000" w:themeColor="text1"/>
            <w:szCs w:val="24"/>
          </w:rPr>
          <w:t>is</w:t>
        </w:r>
        <w:r w:rsidR="00175DC7" w:rsidRPr="0008336B">
          <w:rPr>
            <w:rFonts w:cs="Times New Roman"/>
            <w:color w:val="000000" w:themeColor="text1"/>
            <w:szCs w:val="24"/>
          </w:rPr>
          <w:t xml:space="preserve"> </w:t>
        </w:r>
      </w:ins>
      <w:r w:rsidRPr="0008336B">
        <w:rPr>
          <w:rFonts w:cs="Times New Roman"/>
          <w:color w:val="000000" w:themeColor="text1"/>
          <w:szCs w:val="24"/>
        </w:rPr>
        <w:t xml:space="preserve">to find </w:t>
      </w:r>
      <w:r w:rsidRPr="0008336B">
        <w:rPr>
          <w:rFonts w:cs="Times New Roman"/>
        </w:rPr>
        <w:t xml:space="preserve">the rock  name </w:t>
      </w:r>
      <w:r w:rsidRPr="0008336B">
        <w:rPr>
          <w:rFonts w:cs="Times New Roman"/>
          <w:color w:val="000000" w:themeColor="text1"/>
          <w:szCs w:val="24"/>
        </w:rPr>
        <w:t xml:space="preserve">in the </w:t>
      </w:r>
      <m:oMath>
        <m:r>
          <m:rPr>
            <m:sty m:val="p"/>
          </m:rPr>
          <w:rPr>
            <w:rFonts w:ascii="Cambria Math" w:hAnsi="Cambria Math" w:cs="Times New Roman"/>
            <w:color w:val="000000" w:themeColor="text1"/>
            <w:szCs w:val="24"/>
          </w:rPr>
          <m:t>Γ</m:t>
        </m:r>
      </m:oMath>
      <w:r w:rsidRPr="0008336B">
        <w:rPr>
          <w:rFonts w:cs="Times New Roman"/>
          <w:color w:val="000000" w:themeColor="text1"/>
          <w:szCs w:val="24"/>
        </w:rPr>
        <w:t xml:space="preserv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r>
          <w:rPr>
            <w:rFonts w:ascii="Cambria Math" w:hAnsi="Cambria Math" w:cs="Times New Roman"/>
          </w:rPr>
          <m:t>)</m:t>
        </m:r>
      </m:oMath>
      <w:r w:rsidRPr="0008336B">
        <w:rPr>
          <w:rFonts w:cs="Times New Roman"/>
        </w:rPr>
        <w:t xml:space="preserve"> </w:t>
      </w:r>
      <w:r w:rsidRPr="0008336B">
        <w:rPr>
          <w:rFonts w:cs="Times New Roman"/>
          <w:color w:val="000000" w:themeColor="text1"/>
          <w:szCs w:val="24"/>
        </w:rPr>
        <w:t xml:space="preserve"> </w:t>
      </w:r>
      <w:del w:id="316" w:author="asus" w:date="2021-08-27T10:57:00Z">
        <w:r w:rsidRPr="0008336B" w:rsidDel="00175DC7">
          <w:rPr>
            <w:rFonts w:cs="Times New Roman"/>
            <w:color w:val="000000" w:themeColor="text1"/>
            <w:szCs w:val="24"/>
          </w:rPr>
          <w:delText xml:space="preserve">which </w:delText>
        </w:r>
      </w:del>
      <w:ins w:id="317" w:author="asus" w:date="2021-08-27T10:57:00Z">
        <w:r w:rsidR="00175DC7">
          <w:rPr>
            <w:rFonts w:cs="Times New Roman"/>
            <w:color w:val="000000" w:themeColor="text1"/>
            <w:szCs w:val="24"/>
          </w:rPr>
          <w:t>with</w:t>
        </w:r>
        <w:r w:rsidR="00175DC7" w:rsidRPr="0008336B">
          <w:rPr>
            <w:rFonts w:cs="Times New Roman"/>
            <w:color w:val="000000" w:themeColor="text1"/>
            <w:szCs w:val="24"/>
          </w:rPr>
          <w:t xml:space="preserve"> </w:t>
        </w:r>
      </w:ins>
      <w:r w:rsidRPr="0008336B">
        <w:rPr>
          <w:rFonts w:cs="Times New Roman"/>
          <w:color w:val="000000" w:themeColor="text1"/>
          <w:szCs w:val="24"/>
        </w:rPr>
        <w:t xml:space="preserve">the ceiled mean resistivity value ( </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oMath>
      <w:r w:rsidRPr="0008336B">
        <w:rPr>
          <w:rFonts w:cs="Times New Roman"/>
          <w:szCs w:val="24"/>
        </w:rPr>
        <w:t xml:space="preserve"> ) </w:t>
      </w:r>
      <w:r w:rsidRPr="0008336B">
        <w:rPr>
          <w:rFonts w:cs="Times New Roman"/>
          <w:color w:val="000000" w:themeColor="text1"/>
          <w:szCs w:val="24"/>
        </w:rPr>
        <w:t xml:space="preserve"> in the column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E</m:t>
            </m:r>
          </m:e>
          <m:sub>
            <m:r>
              <w:rPr>
                <w:rFonts w:ascii="Cambria Math" w:hAnsi="Cambria Math" w:cs="Times New Roman"/>
                <w:color w:val="000000" w:themeColor="text1"/>
                <w:szCs w:val="24"/>
              </w:rPr>
              <m:t>props</m:t>
            </m:r>
          </m:sub>
        </m:sSub>
      </m:oMath>
      <w:r w:rsidRPr="0008336B">
        <w:rPr>
          <w:rFonts w:cs="Times New Roman"/>
          <w:color w:val="000000" w:themeColor="text1"/>
          <w:szCs w:val="24"/>
        </w:rPr>
        <w:t xml:space="preserve"> </w:t>
      </w:r>
      <w:del w:id="318" w:author="asus" w:date="2021-08-27T10:57:00Z">
        <w:r w:rsidRPr="0008336B" w:rsidDel="00175DC7">
          <w:rPr>
            <w:rFonts w:cs="Times New Roman"/>
            <w:color w:val="000000" w:themeColor="text1"/>
            <w:szCs w:val="24"/>
          </w:rPr>
          <w:delText>is close</w:delText>
        </w:r>
      </w:del>
      <w:ins w:id="319" w:author="asus" w:date="2021-08-27T10:57:00Z">
        <w:r w:rsidR="00175DC7">
          <w:rPr>
            <w:rFonts w:cs="Times New Roman"/>
            <w:color w:val="000000" w:themeColor="text1"/>
            <w:szCs w:val="24"/>
          </w:rPr>
          <w:t>close</w:t>
        </w:r>
        <w:r w:rsidR="008567D8">
          <w:rPr>
            <w:rFonts w:cs="Times New Roman"/>
            <w:color w:val="000000" w:themeColor="text1"/>
            <w:szCs w:val="24"/>
          </w:rPr>
          <w:t>st</w:t>
        </w:r>
      </w:ins>
      <w:r w:rsidRPr="0008336B">
        <w:rPr>
          <w:rFonts w:cs="Times New Roman"/>
          <w:color w:val="000000" w:themeColor="text1"/>
          <w:szCs w:val="24"/>
        </w:rPr>
        <w:t xml:space="preserve"> to the calculated resistivity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oMath>
      <w:r w:rsidRPr="0008336B">
        <w:rPr>
          <w:rFonts w:cs="Times New Roman"/>
        </w:rPr>
        <w:t xml:space="preserve">. </w:t>
      </w:r>
      <w:r w:rsidRPr="0008336B">
        <w:rPr>
          <w:rFonts w:cs="Times New Roman"/>
          <w:color w:val="000000"/>
          <w:szCs w:val="24"/>
          <w:shd w:val="clear" w:color="auto" w:fill="FFFFFF"/>
        </w:rPr>
        <w:t xml:space="preserve">Once the rock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08336B">
        <w:rPr>
          <w:rFonts w:cs="Times New Roman"/>
        </w:rPr>
        <w:t xml:space="preserve"> </w:t>
      </w:r>
      <w:r w:rsidRPr="0008336B">
        <w:rPr>
          <w:rFonts w:cs="Times New Roman"/>
          <w:color w:val="000000"/>
          <w:szCs w:val="24"/>
          <w:shd w:val="clear" w:color="auto" w:fill="FFFFFF"/>
        </w:rPr>
        <w:t xml:space="preserve"> is found</w:t>
      </w:r>
      <w:r w:rsidRPr="0008336B">
        <w:rPr>
          <w:rFonts w:cs="Times New Roman"/>
          <w:szCs w:val="24"/>
        </w:rPr>
        <w:t xml:space="preserve">, the calculated </w:t>
      </w:r>
      <w:r w:rsidRPr="0008336B">
        <w:rPr>
          <w:rFonts w:cs="Times New Roman"/>
          <w:color w:val="000000" w:themeColor="text1"/>
          <w:szCs w:val="24"/>
        </w:rPr>
        <w:t>resistivity</w:t>
      </w:r>
      <w:r w:rsidRPr="0008336B">
        <w:rPr>
          <w:rFonts w:cs="Times New Roman"/>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r</m:t>
            </m:r>
          </m:e>
          <m:sub>
            <m:r>
              <w:rPr>
                <w:rFonts w:ascii="Cambria Math" w:hAnsi="Cambria Math" w:cs="Times New Roman"/>
                <w:color w:val="000000" w:themeColor="text1"/>
                <w:szCs w:val="24"/>
              </w:rPr>
              <m:t>11</m:t>
            </m:r>
          </m:sub>
        </m:sSub>
      </m:oMath>
      <w:r w:rsidRPr="0008336B">
        <w:rPr>
          <w:rFonts w:cs="Times New Roman"/>
          <w:color w:val="000000" w:themeColor="text1"/>
          <w:szCs w:val="24"/>
        </w:rPr>
        <w:t xml:space="preserve"> is replaced by </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oMath>
      <w:r w:rsidRPr="0008336B">
        <w:rPr>
          <w:rFonts w:cs="Times New Roman"/>
          <w:szCs w:val="24"/>
        </w:rPr>
        <w:t xml:space="preserve">. Therefore, the </w:t>
      </w:r>
      <w:r w:rsidRPr="0008336B">
        <w:rPr>
          <w:rFonts w:cs="Times New Roman"/>
        </w:rPr>
        <w:t xml:space="preserve">rock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08336B">
        <w:rPr>
          <w:rFonts w:cs="Times New Roman"/>
        </w:rPr>
        <w:t xml:space="preserve"> </w:t>
      </w:r>
      <w:r w:rsidRPr="0008336B">
        <w:rPr>
          <w:rFonts w:cs="Times New Roman"/>
          <w:color w:val="000000"/>
          <w:szCs w:val="24"/>
          <w:shd w:val="clear" w:color="auto" w:fill="FFFFFF"/>
        </w:rPr>
        <w:t xml:space="preserve"> </w:t>
      </w:r>
      <w:r w:rsidRPr="0008336B">
        <w:rPr>
          <w:rFonts w:cs="Times New Roman"/>
        </w:rPr>
        <w:t>is considered as an automatic</w:t>
      </w:r>
      <w:r w:rsidRPr="0008336B">
        <w:rPr>
          <w:rFonts w:cs="Times New Roman"/>
          <w:color w:val="000000" w:themeColor="text1"/>
          <w:szCs w:val="24"/>
        </w:rPr>
        <w:t xml:space="preserve"> layer. </w:t>
      </w:r>
      <w:r w:rsidRPr="0008336B">
        <w:rPr>
          <w:rFonts w:cs="Times New Roman"/>
        </w:rPr>
        <w:t xml:space="preserve">At the same time, the TRES and LN is updated by adding  </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r>
          <m:rPr>
            <m:sty m:val="p"/>
          </m:rPr>
          <w:rPr>
            <w:rFonts w:ascii="Cambria Math" w:hAnsi="Cambria Math" w:cs="Times New Roman"/>
            <w:szCs w:val="24"/>
          </w:rPr>
          <m:t xml:space="preserve"> </m:t>
        </m:r>
        <m:r>
          <m:rPr>
            <m:sty m:val="p"/>
          </m:rPr>
          <w:rPr>
            <w:rFonts w:ascii="Cambria Math" w:hAnsi="Cambria Math" w:cs="Times New Roman"/>
          </w:rPr>
          <m:t xml:space="preserve"> </m:t>
        </m:r>
        <m:r>
          <m:rPr>
            <m:sty m:val="p"/>
          </m:rPr>
          <w:rPr>
            <w:rFonts w:ascii="Cambria Math" w:hAnsi="Cambria Math" w:cs="Times New Roman"/>
            <w:color w:val="000000"/>
            <w:szCs w:val="24"/>
            <w:shd w:val="clear" w:color="auto" w:fill="FFFFFF"/>
          </w:rPr>
          <m:t xml:space="preserve"> </m:t>
        </m:r>
      </m:oMath>
      <w:r w:rsidRPr="0008336B">
        <w:rPr>
          <w:rFonts w:cs="Times New Roman"/>
          <w:color w:val="000000"/>
          <w:szCs w:val="24"/>
          <w:shd w:val="clear" w:color="auto" w:fill="FFFFFF"/>
        </w:rPr>
        <w:t>and</w:t>
      </w:r>
      <m:oMath>
        <m:r>
          <m:rPr>
            <m:sty m:val="p"/>
          </m:rPr>
          <w:rPr>
            <w:rFonts w:ascii="Cambria Math" w:cs="Times New Roman"/>
            <w:color w:val="000000"/>
            <w:szCs w:val="24"/>
            <w:shd w:val="clear" w:color="auto" w:fill="FFFFFF"/>
          </w:rPr>
          <m:t xml:space="preserve">  </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08336B">
        <w:rPr>
          <w:rFonts w:cs="Times New Roman"/>
        </w:rPr>
        <w:t xml:space="preserve">  respectively</w:t>
      </w:r>
      <w:r w:rsidRPr="0008336B">
        <w:rPr>
          <w:rFonts w:cs="Times New Roman"/>
          <w:szCs w:val="24"/>
        </w:rPr>
        <w:t xml:space="preserve">. Moreover, the automatic layers added during the </w:t>
      </w:r>
      <w:ins w:id="320" w:author="asus" w:date="2021-08-27T10:59:00Z">
        <w:r w:rsidR="008567D8">
          <w:rPr>
            <w:rFonts w:cs="Times New Roman"/>
            <w:szCs w:val="24"/>
          </w:rPr>
          <w:t xml:space="preserve">creation of the </w:t>
        </w:r>
      </w:ins>
      <w:r w:rsidRPr="0008336B">
        <w:rPr>
          <w:rFonts w:cs="Times New Roman"/>
          <w:szCs w:val="24"/>
        </w:rPr>
        <w:t xml:space="preserve">NM </w:t>
      </w:r>
      <w:del w:id="321" w:author="asus" w:date="2021-08-27T10:59:00Z">
        <w:r w:rsidRPr="0008336B" w:rsidDel="008567D8">
          <w:rPr>
            <w:rFonts w:cs="Times New Roman"/>
            <w:szCs w:val="24"/>
          </w:rPr>
          <w:delText xml:space="preserve">creating </w:delText>
        </w:r>
      </w:del>
      <w:r w:rsidRPr="0008336B">
        <w:rPr>
          <w:rFonts w:cs="Times New Roman"/>
          <w:szCs w:val="24"/>
        </w:rPr>
        <w:t xml:space="preserve">can be removed to keep only the initial given layers in LN for interpretation purposes. </w:t>
      </w:r>
    </w:p>
    <w:p w14:paraId="107A111A" w14:textId="77777777" w:rsidR="00A30D28" w:rsidRPr="0008336B" w:rsidRDefault="00A30D28" w:rsidP="00A30D28">
      <w:pPr>
        <w:spacing w:line="480" w:lineRule="auto"/>
        <w:ind w:firstLine="720"/>
        <w:jc w:val="both"/>
        <w:rPr>
          <w:rFonts w:cs="Times New Roman"/>
        </w:rPr>
      </w:pPr>
      <w:r w:rsidRPr="0008336B">
        <w:rPr>
          <w:rFonts w:cs="Times New Roman"/>
          <w:szCs w:val="24"/>
        </w:rPr>
        <w:t xml:space="preserve">Step 3 is triggered if the matrix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Pr="0008336B">
        <w:rPr>
          <w:rFonts w:cs="Times New Roman"/>
          <w:szCs w:val="24"/>
        </w:rPr>
        <w:t xml:space="preserve"> still contains some initialized values (0 in our case). The</w:t>
      </w:r>
      <w:r w:rsidRPr="0008336B">
        <w:rPr>
          <w:rFonts w:cs="Times New Roman"/>
        </w:rPr>
        <w:t xml:space="preserve"> pseudocode of  </w:t>
      </w:r>
      <w:r w:rsidRPr="0008336B">
        <w:rPr>
          <w:rFonts w:ascii="Copperplate Gothic Light" w:hAnsi="Copperplate Gothic Light" w:cs="Times New Roman"/>
        </w:rPr>
        <w:t>C</w:t>
      </w:r>
      <w:r w:rsidRPr="0008336B">
        <w:rPr>
          <w:rFonts w:ascii="Copperplate Gothic Light" w:hAnsi="Copperplate Gothic Light" w:cs="Times New Roman"/>
          <w:sz w:val="16"/>
          <w:szCs w:val="16"/>
        </w:rPr>
        <w:t>reate</w:t>
      </w:r>
      <w:r w:rsidRPr="0008336B">
        <w:rPr>
          <w:rFonts w:ascii="Copperplate Gothic Light" w:hAnsi="Copperplate Gothic Light" w:cs="Times New Roman"/>
        </w:rPr>
        <w:t>A</w:t>
      </w:r>
      <w:r w:rsidRPr="0008336B">
        <w:rPr>
          <w:rFonts w:ascii="Copperplate Gothic Light" w:hAnsi="Copperplate Gothic Light" w:cs="Times New Roman"/>
          <w:sz w:val="16"/>
          <w:szCs w:val="16"/>
        </w:rPr>
        <w:t>UTO</w:t>
      </w:r>
      <w:r w:rsidRPr="0008336B">
        <w:rPr>
          <w:rFonts w:ascii="Copperplate Gothic Light" w:hAnsi="Copperplate Gothic Light" w:cs="Times New Roman"/>
        </w:rPr>
        <w:t>L</w:t>
      </w:r>
      <w:r w:rsidRPr="0008336B">
        <w:rPr>
          <w:rFonts w:ascii="Copperplate Gothic Light" w:hAnsi="Copperplate Gothic Light" w:cs="Times New Roman"/>
          <w:sz w:val="16"/>
          <w:szCs w:val="16"/>
        </w:rPr>
        <w:t>ayer</w:t>
      </w:r>
      <w:r w:rsidRPr="0008336B">
        <w:rPr>
          <w:rFonts w:cs="Times New Roman"/>
        </w:rPr>
        <w:t xml:space="preserve"> function is given below:</w:t>
      </w:r>
    </w:p>
    <w:tbl>
      <w:tblPr>
        <w:tblStyle w:val="TableGrid"/>
        <w:tblW w:w="0" w:type="auto"/>
        <w:tblInd w:w="0" w:type="dxa"/>
        <w:tblLook w:val="04A0" w:firstRow="1" w:lastRow="0" w:firstColumn="1" w:lastColumn="0" w:noHBand="0" w:noVBand="1"/>
      </w:tblPr>
      <w:tblGrid>
        <w:gridCol w:w="697"/>
        <w:gridCol w:w="603"/>
        <w:gridCol w:w="519"/>
        <w:gridCol w:w="435"/>
        <w:gridCol w:w="519"/>
        <w:gridCol w:w="435"/>
        <w:gridCol w:w="5432"/>
      </w:tblGrid>
      <w:tr w:rsidR="00A30D28" w:rsidRPr="0008336B" w14:paraId="233A4B46" w14:textId="77777777" w:rsidTr="00580505">
        <w:tc>
          <w:tcPr>
            <w:tcW w:w="8640" w:type="dxa"/>
            <w:gridSpan w:val="7"/>
            <w:tcBorders>
              <w:top w:val="single" w:sz="4" w:space="0" w:color="auto"/>
              <w:left w:val="nil"/>
              <w:bottom w:val="single" w:sz="4" w:space="0" w:color="auto"/>
              <w:right w:val="nil"/>
            </w:tcBorders>
          </w:tcPr>
          <w:p w14:paraId="35EEBFA1" w14:textId="77777777" w:rsidR="00A30D28" w:rsidRPr="0008336B" w:rsidRDefault="00A30D28" w:rsidP="00580505">
            <w:pPr>
              <w:pStyle w:val="Caption"/>
              <w:keepNext/>
              <w:rPr>
                <w:rFonts w:cs="Times New Roman"/>
                <w:szCs w:val="24"/>
              </w:rPr>
            </w:pPr>
            <w:r w:rsidRPr="0008336B">
              <w:rPr>
                <w:rFonts w:cs="Times New Roman"/>
                <w:szCs w:val="24"/>
              </w:rPr>
              <w:t xml:space="preserve">Algorithm </w:t>
            </w:r>
            <w:r w:rsidRPr="0008336B">
              <w:rPr>
                <w:rFonts w:cs="Times New Roman"/>
                <w:szCs w:val="24"/>
              </w:rPr>
              <w:fldChar w:fldCharType="begin"/>
            </w:r>
            <w:r w:rsidRPr="0008336B">
              <w:rPr>
                <w:rFonts w:cs="Times New Roman"/>
                <w:szCs w:val="24"/>
              </w:rPr>
              <w:instrText xml:space="preserve"> SEQ Algorithm \* ARABIC </w:instrText>
            </w:r>
            <w:r w:rsidRPr="0008336B">
              <w:rPr>
                <w:rFonts w:cs="Times New Roman"/>
                <w:szCs w:val="24"/>
              </w:rPr>
              <w:fldChar w:fldCharType="separate"/>
            </w:r>
            <w:r w:rsidRPr="0008336B">
              <w:rPr>
                <w:rFonts w:cs="Times New Roman"/>
                <w:noProof/>
                <w:szCs w:val="24"/>
              </w:rPr>
              <w:t>4</w:t>
            </w:r>
            <w:r w:rsidRPr="0008336B">
              <w:rPr>
                <w:rFonts w:cs="Times New Roman"/>
                <w:szCs w:val="24"/>
              </w:rPr>
              <w:fldChar w:fldCharType="end"/>
            </w:r>
            <w:r w:rsidRPr="0008336B">
              <w:rPr>
                <w:rFonts w:cs="Times New Roman"/>
                <w:szCs w:val="24"/>
              </w:rPr>
              <w:t xml:space="preserve">: Replace the calculated resistivity </w:t>
            </w:r>
            <w:r w:rsidRPr="0008336B">
              <w:rPr>
                <w:rFonts w:cs="Times New Roman"/>
                <w:iCs w:val="0"/>
                <w:szCs w:val="24"/>
              </w:rPr>
              <w:t xml:space="preserve">with the new resistivity value </w:t>
            </w:r>
            <m:oMath>
              <m:sSub>
                <m:sSubPr>
                  <m:ctrlPr>
                    <w:rPr>
                      <w:rFonts w:ascii="Cambria Math" w:hAnsi="Cambria Math" w:cs="Times New Roman"/>
                      <w:szCs w:val="24"/>
                    </w:rPr>
                  </m:ctrlPr>
                </m:sSubPr>
                <m:e>
                  <m:r>
                    <m:rPr>
                      <m:sty m:val="p"/>
                    </m:rPr>
                    <w:rPr>
                      <w:rFonts w:ascii="Cambria Math" w:hAnsi="Cambria Math" w:cs="Times New Roman"/>
                      <w:szCs w:val="24"/>
                    </w:rPr>
                    <m:t>γ</m:t>
                  </m:r>
                </m:e>
                <m:sub>
                  <m:r>
                    <m:rPr>
                      <m:sty m:val="p"/>
                    </m:rPr>
                    <w:rPr>
                      <w:rFonts w:ascii="Cambria Math" w:hAnsi="Cambria Math" w:cs="Times New Roman"/>
                      <w:szCs w:val="24"/>
                    </w:rPr>
                    <m:t>ρ</m:t>
                  </m:r>
                </m:sub>
              </m:sSub>
            </m:oMath>
            <w:r w:rsidRPr="0008336B">
              <w:rPr>
                <w:rFonts w:cs="Times New Roman"/>
                <w:iCs w:val="0"/>
                <w:szCs w:val="24"/>
              </w:rPr>
              <w:t xml:space="preserve"> </w:t>
            </w:r>
          </w:p>
        </w:tc>
      </w:tr>
      <w:tr w:rsidR="00A30D28" w:rsidRPr="0008336B" w14:paraId="609F2D5F" w14:textId="77777777" w:rsidTr="00580505">
        <w:tc>
          <w:tcPr>
            <w:tcW w:w="8640" w:type="dxa"/>
            <w:gridSpan w:val="7"/>
            <w:tcBorders>
              <w:top w:val="single" w:sz="4" w:space="0" w:color="auto"/>
              <w:left w:val="nil"/>
              <w:bottom w:val="nil"/>
              <w:right w:val="nil"/>
            </w:tcBorders>
          </w:tcPr>
          <w:p w14:paraId="0E66705C" w14:textId="77777777" w:rsidR="00A30D28" w:rsidRPr="0008336B" w:rsidRDefault="00A30D28" w:rsidP="00580505">
            <w:pPr>
              <w:rPr>
                <w:rFonts w:ascii="Copperplate Gothic Light" w:hAnsi="Copperplate Gothic Light" w:cs="Times New Roman"/>
              </w:rPr>
            </w:pPr>
          </w:p>
          <w:p w14:paraId="0AF1282E" w14:textId="77777777" w:rsidR="00A30D28" w:rsidRPr="0008336B" w:rsidRDefault="00A30D28" w:rsidP="00580505">
            <w:pPr>
              <w:rPr>
                <w:rFonts w:cs="Times New Roman"/>
              </w:rPr>
            </w:pPr>
            <w:r w:rsidRPr="0008336B">
              <w:rPr>
                <w:rFonts w:ascii="Copperplate Gothic Light" w:hAnsi="Copperplate Gothic Light" w:cs="Times New Roman"/>
              </w:rPr>
              <w:t>C</w:t>
            </w:r>
            <w:r w:rsidRPr="0008336B">
              <w:rPr>
                <w:rFonts w:ascii="Copperplate Gothic Light" w:hAnsi="Copperplate Gothic Light" w:cs="Times New Roman"/>
                <w:sz w:val="16"/>
                <w:szCs w:val="16"/>
              </w:rPr>
              <w:t>reate</w:t>
            </w:r>
            <w:r w:rsidRPr="0008336B">
              <w:rPr>
                <w:rFonts w:ascii="Copperplate Gothic Light" w:hAnsi="Copperplate Gothic Light" w:cs="Times New Roman"/>
              </w:rPr>
              <w:t>A</w:t>
            </w:r>
            <w:r w:rsidRPr="0008336B">
              <w:rPr>
                <w:rFonts w:ascii="Copperplate Gothic Light" w:hAnsi="Copperplate Gothic Light" w:cs="Times New Roman"/>
                <w:sz w:val="16"/>
                <w:szCs w:val="16"/>
              </w:rPr>
              <w:t>UTO</w:t>
            </w:r>
            <w:r w:rsidRPr="0008336B">
              <w:rPr>
                <w:rFonts w:ascii="Copperplate Gothic Light" w:hAnsi="Copperplate Gothic Light" w:cs="Times New Roman"/>
              </w:rPr>
              <w:t>L</w:t>
            </w:r>
            <w:r w:rsidRPr="0008336B">
              <w:rPr>
                <w:rFonts w:ascii="Copperplate Gothic Light" w:hAnsi="Copperplate Gothic Light" w:cs="Times New Roman"/>
                <w:sz w:val="16"/>
                <w:szCs w:val="16"/>
              </w:rPr>
              <w:t>ayer</w:t>
            </w:r>
            <w:r w:rsidRPr="0008336B">
              <w:rPr>
                <w:rFonts w:cs="Times New Roman"/>
              </w:rPr>
              <w:t xml:space="preserve"> (</w:t>
            </w:r>
            <m:oMath>
              <m:r>
                <m:rPr>
                  <m:sty m:val="p"/>
                </m:rPr>
                <w:rPr>
                  <w:rFonts w:ascii="Cambria Math" w:hAnsi="Cambria Math" w:cs="Times New Roman"/>
                </w:rPr>
                <m:t>Γ</m:t>
              </m:r>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ρ</m:t>
                  </m:r>
                </m:sub>
              </m:sSub>
              <m:r>
                <w:rPr>
                  <w:rFonts w:ascii="Cambria Math" w:hAnsi="Cambria Math" w:cs="Times New Roman"/>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r</m:t>
                  </m:r>
                </m:e>
                <m:sub>
                  <m:r>
                    <w:rPr>
                      <w:rFonts w:ascii="Cambria Math" w:hAnsi="Cambria Math" w:cs="Times New Roman"/>
                      <w:color w:val="000000" w:themeColor="text1"/>
                      <w:szCs w:val="24"/>
                    </w:rPr>
                    <m:t>11</m:t>
                  </m:r>
                </m:sub>
              </m:sSub>
              <m:r>
                <w:rPr>
                  <w:rFonts w:ascii="Cambria Math" w:hAnsi="Cambria Math" w:cs="Times New Roman"/>
                </w:rPr>
                <m:t xml:space="preserve">, </m:t>
              </m:r>
              <m:r>
                <w:rPr>
                  <w:rFonts w:ascii="Cambria Math" w:hAnsi="Cambria Math" w:cs="Times New Roman"/>
                  <w:szCs w:val="24"/>
                </w:rPr>
                <m:t>T=TRES, L=LN</m:t>
              </m:r>
              <m:r>
                <w:rPr>
                  <w:rFonts w:ascii="Cambria Math" w:hAnsi="Cambria Math" w:cs="Times New Roman"/>
                </w:rPr>
                <m:t xml:space="preserve">) </m:t>
              </m:r>
            </m:oMath>
          </w:p>
        </w:tc>
      </w:tr>
      <w:tr w:rsidR="00A30D28" w:rsidRPr="0008336B" w14:paraId="1675803A" w14:textId="77777777" w:rsidTr="00580505">
        <w:tc>
          <w:tcPr>
            <w:tcW w:w="697" w:type="dxa"/>
            <w:tcBorders>
              <w:top w:val="nil"/>
              <w:left w:val="nil"/>
              <w:bottom w:val="nil"/>
              <w:right w:val="nil"/>
            </w:tcBorders>
          </w:tcPr>
          <w:p w14:paraId="559C8C59" w14:textId="77777777" w:rsidR="00A30D28" w:rsidRPr="0008336B" w:rsidRDefault="00A30D28" w:rsidP="00580505">
            <w:pPr>
              <w:jc w:val="right"/>
            </w:pPr>
            <w:r w:rsidRPr="0008336B">
              <w:t>1</w:t>
            </w:r>
          </w:p>
        </w:tc>
        <w:tc>
          <w:tcPr>
            <w:tcW w:w="7943" w:type="dxa"/>
            <w:gridSpan w:val="6"/>
            <w:tcBorders>
              <w:top w:val="nil"/>
              <w:left w:val="nil"/>
              <w:bottom w:val="nil"/>
              <w:right w:val="nil"/>
            </w:tcBorders>
          </w:tcPr>
          <w:p w14:paraId="71C10F51" w14:textId="77777777" w:rsidR="00A30D28" w:rsidRPr="0008336B" w:rsidRDefault="00DC3331" w:rsidP="00580505">
            <w:pPr>
              <w:rPr>
                <w:rFonts w:cs="Times New Roman"/>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names</m:t>
                      </m:r>
                    </m:sub>
                  </m:sSub>
                  <m:r>
                    <w:rPr>
                      <w:rFonts w:ascii="Cambria Math" w:hAnsi="Cambria Math" w:cs="Times New Roman"/>
                      <w:color w:val="000000" w:themeColor="text1"/>
                      <w:szCs w:val="24"/>
                    </w:rPr>
                    <m:t xml:space="preserve"> </m:t>
                  </m:r>
                </m:sub>
              </m:sSub>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names</m:t>
                      </m:r>
                    </m:sub>
                  </m:sSub>
                </m:e>
              </m:d>
            </m:oMath>
            <w:r w:rsidR="00A30D28" w:rsidRPr="0008336B">
              <w:rPr>
                <w:rFonts w:cs="Times New Roman"/>
                <w:color w:val="000000" w:themeColor="text1"/>
                <w:szCs w:val="24"/>
              </w:rPr>
              <w:t xml:space="preserve">                   </w:t>
            </w:r>
            <w:r w:rsidR="00A30D28" w:rsidRPr="0008336B">
              <w:rPr>
                <w:rFonts w:ascii="Cambria Math" w:hAnsi="Cambria Math" w:cs="Cambria Math"/>
                <w:szCs w:val="24"/>
              </w:rPr>
              <w:t>⊳</w:t>
            </w:r>
            <w:r w:rsidR="00A30D28" w:rsidRPr="0008336B">
              <w:rPr>
                <w:rFonts w:cs="Times New Roman"/>
                <w:szCs w:val="24"/>
              </w:rPr>
              <w:t xml:space="preserve">   </w:t>
            </w:r>
            <m:oMath>
              <m:r>
                <m:rPr>
                  <m:sty m:val="p"/>
                </m:rP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names</m:t>
                      </m:r>
                    </m:sub>
                  </m:sSub>
                </m:e>
              </m:d>
              <m:r>
                <w:rPr>
                  <w:rFonts w:ascii="Cambria Math" w:hAnsi="Cambria Math" w:cs="Times New Roman"/>
                  <w:color w:val="000000" w:themeColor="text1"/>
                  <w:szCs w:val="24"/>
                </w:rPr>
                <m:t xml:space="preserve"> </m:t>
              </m:r>
            </m:oMath>
            <w:r w:rsidR="00A30D28" w:rsidRPr="0008336B">
              <w:rPr>
                <w:rFonts w:cs="Times New Roman"/>
                <w:szCs w:val="24"/>
              </w:rPr>
              <w:t xml:space="preserve">: Name of rocks in </w:t>
            </w:r>
            <m:oMath>
              <m:r>
                <m:rPr>
                  <m:sty m:val="p"/>
                </m:rPr>
                <w:rPr>
                  <w:rFonts w:ascii="Cambria Math" w:hAnsi="Cambria Math" w:cs="Times New Roman"/>
                </w:rPr>
                <m:t>Γ</m:t>
              </m:r>
            </m:oMath>
          </w:p>
        </w:tc>
      </w:tr>
      <w:tr w:rsidR="00A30D28" w:rsidRPr="0008336B" w14:paraId="7CB8481D" w14:textId="77777777" w:rsidTr="00580505">
        <w:tc>
          <w:tcPr>
            <w:tcW w:w="697" w:type="dxa"/>
            <w:tcBorders>
              <w:top w:val="nil"/>
              <w:left w:val="nil"/>
              <w:bottom w:val="nil"/>
              <w:right w:val="nil"/>
            </w:tcBorders>
          </w:tcPr>
          <w:p w14:paraId="34C4F6D4" w14:textId="77777777" w:rsidR="00A30D28" w:rsidRPr="0008336B" w:rsidRDefault="00A30D28" w:rsidP="00580505">
            <w:pPr>
              <w:jc w:val="right"/>
            </w:pPr>
            <w:r w:rsidRPr="0008336B">
              <w:t>2</w:t>
            </w:r>
          </w:p>
        </w:tc>
        <w:tc>
          <w:tcPr>
            <w:tcW w:w="7943" w:type="dxa"/>
            <w:gridSpan w:val="6"/>
            <w:tcBorders>
              <w:top w:val="nil"/>
              <w:left w:val="nil"/>
              <w:bottom w:val="nil"/>
              <w:right w:val="nil"/>
            </w:tcBorders>
          </w:tcPr>
          <w:p w14:paraId="033E00FB" w14:textId="77777777"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i←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N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m:t>
              </m:r>
            </m:oMath>
          </w:p>
        </w:tc>
      </w:tr>
      <w:tr w:rsidR="00A30D28" w:rsidRPr="0008336B" w14:paraId="15F9A5EF" w14:textId="77777777" w:rsidTr="00580505">
        <w:tc>
          <w:tcPr>
            <w:tcW w:w="697" w:type="dxa"/>
            <w:tcBorders>
              <w:top w:val="nil"/>
              <w:left w:val="nil"/>
              <w:bottom w:val="nil"/>
              <w:right w:val="nil"/>
            </w:tcBorders>
          </w:tcPr>
          <w:p w14:paraId="44B383D0" w14:textId="77777777" w:rsidR="00A30D28" w:rsidRPr="0008336B" w:rsidRDefault="00A30D28" w:rsidP="00580505">
            <w:pPr>
              <w:jc w:val="right"/>
              <w:rPr>
                <w:rFonts w:cs="Times New Roman"/>
                <w:szCs w:val="24"/>
              </w:rPr>
            </w:pPr>
            <w:r w:rsidRPr="0008336B">
              <w:rPr>
                <w:rFonts w:cs="Times New Roman"/>
                <w:szCs w:val="24"/>
              </w:rPr>
              <w:t>3</w:t>
            </w:r>
          </w:p>
        </w:tc>
        <w:tc>
          <w:tcPr>
            <w:tcW w:w="603" w:type="dxa"/>
            <w:tcBorders>
              <w:top w:val="nil"/>
              <w:left w:val="nil"/>
              <w:bottom w:val="nil"/>
              <w:right w:val="single" w:sz="4" w:space="0" w:color="auto"/>
            </w:tcBorders>
          </w:tcPr>
          <w:p w14:paraId="35D4961C"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378F77F4" w14:textId="77777777" w:rsidR="00A30D28" w:rsidRPr="0008336B" w:rsidRDefault="00A30D28" w:rsidP="00580505">
            <w:pPr>
              <w:rPr>
                <w:rFonts w:cs="Times New Roman"/>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j←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V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w:p>
        </w:tc>
      </w:tr>
      <w:tr w:rsidR="00A30D28" w:rsidRPr="0008336B" w14:paraId="72000D50" w14:textId="77777777" w:rsidTr="00580505">
        <w:tc>
          <w:tcPr>
            <w:tcW w:w="697" w:type="dxa"/>
            <w:tcBorders>
              <w:top w:val="nil"/>
              <w:left w:val="nil"/>
              <w:bottom w:val="nil"/>
              <w:right w:val="nil"/>
            </w:tcBorders>
          </w:tcPr>
          <w:p w14:paraId="255F7095" w14:textId="77777777" w:rsidR="00A30D28" w:rsidRPr="0008336B" w:rsidRDefault="00A30D28" w:rsidP="00580505">
            <w:pPr>
              <w:jc w:val="right"/>
              <w:rPr>
                <w:rFonts w:cs="Times New Roman"/>
                <w:szCs w:val="24"/>
              </w:rPr>
            </w:pPr>
            <w:r w:rsidRPr="0008336B">
              <w:rPr>
                <w:rFonts w:cs="Times New Roman"/>
                <w:szCs w:val="24"/>
              </w:rPr>
              <w:t>4</w:t>
            </w:r>
          </w:p>
        </w:tc>
        <w:tc>
          <w:tcPr>
            <w:tcW w:w="603" w:type="dxa"/>
            <w:tcBorders>
              <w:top w:val="nil"/>
              <w:left w:val="nil"/>
              <w:bottom w:val="nil"/>
              <w:right w:val="single" w:sz="4" w:space="0" w:color="auto"/>
            </w:tcBorders>
          </w:tcPr>
          <w:p w14:paraId="596EC4CA"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09807039" w14:textId="77777777" w:rsidR="00A30D28" w:rsidRPr="0008336B" w:rsidRDefault="00A30D28" w:rsidP="00580505">
            <w:pPr>
              <w:rPr>
                <w:rFonts w:cs="Times New Roman"/>
                <w:b/>
                <w:color w:val="000000" w:themeColor="text1"/>
                <w:szCs w:val="24"/>
              </w:rPr>
            </w:pPr>
          </w:p>
        </w:tc>
        <w:tc>
          <w:tcPr>
            <w:tcW w:w="6821" w:type="dxa"/>
            <w:gridSpan w:val="4"/>
            <w:tcBorders>
              <w:top w:val="nil"/>
              <w:left w:val="single" w:sz="4" w:space="0" w:color="auto"/>
              <w:bottom w:val="nil"/>
              <w:right w:val="nil"/>
            </w:tcBorders>
          </w:tcPr>
          <w:p w14:paraId="1F5DF155" w14:textId="77777777" w:rsidR="00A30D28" w:rsidRPr="0008336B" w:rsidRDefault="00A30D28" w:rsidP="00580505">
            <w:pPr>
              <w:rPr>
                <w:rFonts w:cs="Times New Roman"/>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szCs w:val="24"/>
                </w:rPr>
                <m:t>=0)</m:t>
              </m:r>
              <m:r>
                <m:rPr>
                  <m:sty m:val="bi"/>
                </m:rPr>
                <w:rPr>
                  <w:rFonts w:ascii="Cambria Math" w:hAnsi="Cambria Math" w:cs="Times New Roman"/>
                  <w:szCs w:val="24"/>
                </w:rPr>
                <m:t xml:space="preserve"> </m:t>
              </m:r>
            </m:oMath>
            <w:r w:rsidRPr="0008336B">
              <w:rPr>
                <w:rFonts w:cs="Times New Roman"/>
                <w:b/>
                <w:szCs w:val="24"/>
              </w:rPr>
              <w:t>then</w:t>
            </w:r>
            <w:r w:rsidRPr="0008336B">
              <w:rPr>
                <w:rFonts w:cs="Times New Roman"/>
                <w:szCs w:val="24"/>
              </w:rPr>
              <w:t xml:space="preserve"> </w:t>
            </w:r>
          </w:p>
        </w:tc>
      </w:tr>
      <w:tr w:rsidR="00A30D28" w:rsidRPr="0008336B" w14:paraId="5ED86E66" w14:textId="77777777" w:rsidTr="00580505">
        <w:tc>
          <w:tcPr>
            <w:tcW w:w="697" w:type="dxa"/>
            <w:tcBorders>
              <w:top w:val="nil"/>
              <w:left w:val="nil"/>
              <w:bottom w:val="nil"/>
              <w:right w:val="nil"/>
            </w:tcBorders>
          </w:tcPr>
          <w:p w14:paraId="070BA230" w14:textId="77777777" w:rsidR="00A30D28" w:rsidRPr="0008336B" w:rsidRDefault="00A30D28" w:rsidP="00580505">
            <w:pPr>
              <w:jc w:val="right"/>
              <w:rPr>
                <w:rFonts w:cs="Times New Roman"/>
                <w:szCs w:val="24"/>
              </w:rPr>
            </w:pPr>
            <w:r w:rsidRPr="0008336B">
              <w:rPr>
                <w:rFonts w:cs="Times New Roman"/>
                <w:szCs w:val="24"/>
              </w:rPr>
              <w:t>5</w:t>
            </w:r>
          </w:p>
        </w:tc>
        <w:tc>
          <w:tcPr>
            <w:tcW w:w="603" w:type="dxa"/>
            <w:tcBorders>
              <w:top w:val="nil"/>
              <w:left w:val="nil"/>
              <w:bottom w:val="nil"/>
              <w:right w:val="single" w:sz="4" w:space="0" w:color="auto"/>
            </w:tcBorders>
          </w:tcPr>
          <w:p w14:paraId="6459C31B"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629EE170"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043B5E7B" w14:textId="77777777" w:rsidR="00A30D28" w:rsidRPr="0008336B" w:rsidRDefault="00A30D28" w:rsidP="00580505">
            <w:pPr>
              <w:rPr>
                <w:rFonts w:cs="Times New Roman"/>
                <w:b/>
                <w:color w:val="000000" w:themeColor="text1"/>
                <w:szCs w:val="24"/>
              </w:rPr>
            </w:pPr>
          </w:p>
        </w:tc>
        <w:tc>
          <w:tcPr>
            <w:tcW w:w="6386" w:type="dxa"/>
            <w:gridSpan w:val="3"/>
            <w:tcBorders>
              <w:top w:val="nil"/>
              <w:left w:val="single" w:sz="4" w:space="0" w:color="auto"/>
              <w:bottom w:val="nil"/>
              <w:right w:val="nil"/>
            </w:tcBorders>
          </w:tcPr>
          <w:p w14:paraId="74A45186" w14:textId="77777777" w:rsidR="00A30D28" w:rsidRPr="0008336B" w:rsidRDefault="00DC3331" w:rsidP="00580505">
            <w:pPr>
              <w:rPr>
                <w:rFonts w:cs="Times New Roman"/>
                <w:color w:val="000000" w:themeColor="text1"/>
                <w:szCs w:val="24"/>
              </w:rPr>
            </w:pPr>
            <m:oMath>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m:t>
                  </m:r>
                </m:sub>
                <m:sup>
                  <m:r>
                    <w:rPr>
                      <w:rFonts w:ascii="Cambria Math" w:hAnsi="Cambria Math" w:cs="Times New Roman"/>
                      <w:szCs w:val="24"/>
                    </w:rPr>
                    <m:t>(ρ)</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ij</m:t>
                  </m:r>
                </m:sub>
                <m:sup>
                  <m:r>
                    <w:rPr>
                      <w:rFonts w:ascii="Cambria Math" w:hAnsi="Cambria Math" w:cs="Times New Roman"/>
                      <w:szCs w:val="24"/>
                    </w:rPr>
                    <m:t>⊺</m:t>
                  </m:r>
                </m:sup>
              </m:sSubSup>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m:oMath>
              <m:r>
                <w:rPr>
                  <w:rFonts w:ascii="Cambria Math" w:hAnsi="Cambria Math" w:cs="Times New Roman"/>
                  <w:color w:val="000000" w:themeColor="text1"/>
                  <w:szCs w:val="24"/>
                </w:rPr>
                <m:t xml:space="preserve"> </m:t>
              </m:r>
            </m:oMath>
            <w:r w:rsidR="00A30D28" w:rsidRPr="0008336B">
              <w:rPr>
                <w:rFonts w:cs="Times New Roman"/>
                <w:color w:val="000000" w:themeColor="text1"/>
                <w:szCs w:val="24"/>
              </w:rPr>
              <w:t xml:space="preserve">Collected the replacing values in </w:t>
            </w:r>
            <m:oMath>
              <m:r>
                <w:rPr>
                  <w:rFonts w:ascii="Cambria Math" w:hAnsi="Cambria Math" w:cs="Times New Roman"/>
                  <w:color w:val="000000" w:themeColor="text1"/>
                  <w:szCs w:val="24"/>
                </w:rPr>
                <m:t>S</m:t>
              </m:r>
            </m:oMath>
          </w:p>
        </w:tc>
      </w:tr>
      <w:tr w:rsidR="00A30D28" w:rsidRPr="0008336B" w14:paraId="0FEB4A30" w14:textId="77777777" w:rsidTr="00580505">
        <w:tc>
          <w:tcPr>
            <w:tcW w:w="697" w:type="dxa"/>
            <w:tcBorders>
              <w:top w:val="nil"/>
              <w:left w:val="nil"/>
              <w:bottom w:val="nil"/>
              <w:right w:val="nil"/>
            </w:tcBorders>
          </w:tcPr>
          <w:p w14:paraId="30102E79" w14:textId="77777777" w:rsidR="00A30D28" w:rsidRPr="0008336B" w:rsidRDefault="00A30D28" w:rsidP="00580505">
            <w:pPr>
              <w:jc w:val="right"/>
              <w:rPr>
                <w:rFonts w:cs="Times New Roman"/>
                <w:szCs w:val="24"/>
              </w:rPr>
            </w:pPr>
            <w:r w:rsidRPr="0008336B">
              <w:rPr>
                <w:rFonts w:cs="Times New Roman"/>
                <w:szCs w:val="24"/>
              </w:rPr>
              <w:t>6</w:t>
            </w:r>
          </w:p>
        </w:tc>
        <w:tc>
          <w:tcPr>
            <w:tcW w:w="7943" w:type="dxa"/>
            <w:gridSpan w:val="6"/>
            <w:tcBorders>
              <w:top w:val="nil"/>
              <w:left w:val="nil"/>
              <w:bottom w:val="nil"/>
              <w:right w:val="nil"/>
            </w:tcBorders>
          </w:tcPr>
          <w:p w14:paraId="77D3B59D" w14:textId="77777777"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k←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U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m:t>
              </m:r>
            </m:oMath>
            <w:r w:rsidRPr="0008336B">
              <w:rPr>
                <w:rFonts w:ascii="Cambria Math" w:hAnsi="Cambria Math" w:cs="Cambria Math"/>
                <w:color w:val="000000" w:themeColor="text1"/>
                <w:szCs w:val="24"/>
              </w:rPr>
              <w:t>⊳</w:t>
            </w:r>
            <w:r w:rsidRPr="0008336B">
              <w:rPr>
                <w:rFonts w:cs="Times New Roman"/>
                <w:color w:val="000000" w:themeColor="text1"/>
                <w:szCs w:val="24"/>
              </w:rPr>
              <w:t xml:space="preserve"> Loop and find the auto rock names</w:t>
            </w:r>
          </w:p>
        </w:tc>
      </w:tr>
      <w:tr w:rsidR="00A30D28" w:rsidRPr="0008336B" w14:paraId="573D034B" w14:textId="77777777" w:rsidTr="00580505">
        <w:tc>
          <w:tcPr>
            <w:tcW w:w="697" w:type="dxa"/>
            <w:tcBorders>
              <w:top w:val="nil"/>
              <w:left w:val="nil"/>
              <w:bottom w:val="nil"/>
              <w:right w:val="nil"/>
            </w:tcBorders>
          </w:tcPr>
          <w:p w14:paraId="5089DA8B" w14:textId="77777777" w:rsidR="00A30D28" w:rsidRPr="0008336B" w:rsidRDefault="00A30D28" w:rsidP="00580505">
            <w:pPr>
              <w:jc w:val="right"/>
              <w:rPr>
                <w:rFonts w:cs="Times New Roman"/>
                <w:szCs w:val="24"/>
              </w:rPr>
            </w:pPr>
            <w:r w:rsidRPr="0008336B">
              <w:rPr>
                <w:rFonts w:cs="Times New Roman"/>
                <w:szCs w:val="24"/>
              </w:rPr>
              <w:t>7</w:t>
            </w:r>
          </w:p>
        </w:tc>
        <w:tc>
          <w:tcPr>
            <w:tcW w:w="603" w:type="dxa"/>
            <w:tcBorders>
              <w:top w:val="nil"/>
              <w:left w:val="nil"/>
              <w:bottom w:val="nil"/>
              <w:right w:val="single" w:sz="4" w:space="0" w:color="auto"/>
            </w:tcBorders>
          </w:tcPr>
          <w:p w14:paraId="5391EECC"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2082DBF5" w14:textId="77777777" w:rsidR="00A30D28" w:rsidRPr="0008336B" w:rsidRDefault="00A30D28" w:rsidP="00580505">
            <w:pPr>
              <w:rPr>
                <w:rFonts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l←1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m:rPr>
                      <m:sty m:val="p"/>
                    </m:rPr>
                    <w:rPr>
                      <w:rFonts w:ascii="Cambria Math" w:hAnsi="Cambria Math" w:cs="Times New Roman"/>
                      <w:color w:val="000000" w:themeColor="text1"/>
                      <w:szCs w:val="24"/>
                    </w:rPr>
                    <m:t>Γ</m:t>
                  </m:r>
                </m:sub>
              </m:sSub>
              <m:r>
                <w:rPr>
                  <w:rFonts w:ascii="Cambria Math" w:hAnsi="Cambria Math" w:cs="Times New Roman"/>
                  <w:color w:val="000000" w:themeColor="text1"/>
                  <w:szCs w:val="24"/>
                </w:rPr>
                <m:t xml:space="preserve"> </m:t>
              </m:r>
            </m:oMath>
            <w:r w:rsidRPr="0008336B">
              <w:rPr>
                <w:rFonts w:cs="Times New Roman"/>
                <w:b/>
                <w:color w:val="000000" w:themeColor="text1"/>
                <w:szCs w:val="24"/>
              </w:rPr>
              <w:t>do</w:t>
            </w:r>
            <w:r w:rsidRPr="0008336B">
              <w:rPr>
                <w:rFonts w:cs="Times New Roman"/>
                <w:color w:val="000000" w:themeColor="text1"/>
                <w:szCs w:val="24"/>
              </w:rPr>
              <w:t xml:space="preserve"> </w:t>
            </w:r>
          </w:p>
        </w:tc>
      </w:tr>
      <w:tr w:rsidR="00A30D28" w:rsidRPr="0008336B" w14:paraId="40F37C9F" w14:textId="77777777" w:rsidTr="00580505">
        <w:tc>
          <w:tcPr>
            <w:tcW w:w="697" w:type="dxa"/>
            <w:tcBorders>
              <w:top w:val="nil"/>
              <w:left w:val="nil"/>
              <w:bottom w:val="nil"/>
              <w:right w:val="nil"/>
            </w:tcBorders>
          </w:tcPr>
          <w:p w14:paraId="5AB4446A" w14:textId="77777777" w:rsidR="00A30D28" w:rsidRPr="0008336B" w:rsidRDefault="00A30D28" w:rsidP="00580505">
            <w:pPr>
              <w:jc w:val="right"/>
              <w:rPr>
                <w:rFonts w:cs="Times New Roman"/>
                <w:szCs w:val="24"/>
              </w:rPr>
            </w:pPr>
            <w:r w:rsidRPr="0008336B">
              <w:rPr>
                <w:rFonts w:cs="Times New Roman"/>
                <w:szCs w:val="24"/>
              </w:rPr>
              <w:t>8</w:t>
            </w:r>
          </w:p>
        </w:tc>
        <w:tc>
          <w:tcPr>
            <w:tcW w:w="603" w:type="dxa"/>
            <w:tcBorders>
              <w:top w:val="nil"/>
              <w:left w:val="nil"/>
              <w:bottom w:val="nil"/>
              <w:right w:val="single" w:sz="4" w:space="0" w:color="auto"/>
            </w:tcBorders>
          </w:tcPr>
          <w:p w14:paraId="50B16D20"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41B43D91" w14:textId="77777777" w:rsidR="00A30D28" w:rsidRPr="0008336B" w:rsidRDefault="00A30D28" w:rsidP="00580505">
            <w:pPr>
              <w:rPr>
                <w:rFonts w:cs="Times New Roman"/>
                <w:color w:val="000000" w:themeColor="text1"/>
                <w:szCs w:val="24"/>
              </w:rPr>
            </w:pPr>
          </w:p>
        </w:tc>
        <w:tc>
          <w:tcPr>
            <w:tcW w:w="6821" w:type="dxa"/>
            <w:gridSpan w:val="4"/>
            <w:tcBorders>
              <w:top w:val="nil"/>
              <w:left w:val="single" w:sz="4" w:space="0" w:color="auto"/>
              <w:bottom w:val="nil"/>
              <w:right w:val="nil"/>
            </w:tcBorders>
          </w:tcPr>
          <w:p w14:paraId="3AAAAE74" w14:textId="77777777" w:rsidR="00A30D28" w:rsidRPr="0008336B" w:rsidRDefault="00A30D28" w:rsidP="00580505">
            <w:pPr>
              <w:rPr>
                <w:rFonts w:cs="Times New Roman"/>
                <w:color w:val="000000" w:themeColor="text1"/>
                <w:szCs w:val="24"/>
              </w:rPr>
            </w:pPr>
            <w:r w:rsidRPr="0008336B">
              <w:rPr>
                <w:rFonts w:cs="Times New Roman"/>
                <w:b/>
                <w:color w:val="000000" w:themeColor="text1"/>
                <w:szCs w:val="24"/>
              </w:rPr>
              <w:t>if</w:t>
            </w:r>
            <m:oMath>
              <m:r>
                <m:rPr>
                  <m:sty m:val="bi"/>
                </m:rP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E</m:t>
                              </m:r>
                            </m:e>
                            <m:sub>
                              <m:r>
                                <w:rPr>
                                  <w:rFonts w:ascii="Cambria Math" w:hAnsi="Cambria Math" w:cs="Times New Roman"/>
                                  <w:color w:val="000000" w:themeColor="text1"/>
                                  <w:szCs w:val="24"/>
                                </w:rPr>
                                <m:t>props</m:t>
                              </m:r>
                            </m:sub>
                          </m:sSub>
                        </m:sub>
                      </m:sSub>
                    </m:e>
                  </m:d>
                </m:e>
                <m:sub>
                  <m:r>
                    <w:rPr>
                      <w:rFonts w:ascii="Cambria Math" w:hAnsi="Cambria Math" w:cs="Times New Roman"/>
                      <w:color w:val="000000" w:themeColor="text1"/>
                      <w:szCs w:val="24"/>
                    </w:rPr>
                    <m:t>l</m:t>
                  </m:r>
                </m:sub>
                <m:sup>
                  <m:r>
                    <w:rPr>
                      <w:rFonts w:ascii="Cambria Math" w:hAnsi="Cambria Math" w:cs="Times New Roman"/>
                      <w:color w:val="000000" w:themeColor="text1"/>
                      <w:szCs w:val="24"/>
                    </w:rPr>
                    <m:t>-</m:t>
                  </m:r>
                </m:sup>
              </m:sSubSup>
              <m:r>
                <w:rPr>
                  <w:rFonts w:ascii="Cambria Math" w:hAnsi="Cambria Math" w:cs="Times New Roman"/>
                  <w:color w:val="000000" w:themeColor="text1"/>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e>
                <m:sub>
                  <m:r>
                    <w:rPr>
                      <w:rFonts w:ascii="Cambria Math" w:hAnsi="Cambria Math" w:cs="Times New Roman"/>
                      <w:szCs w:val="24"/>
                    </w:rPr>
                    <m:t>k</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E</m:t>
                              </m:r>
                            </m:e>
                            <m:sub>
                              <m:r>
                                <w:rPr>
                                  <w:rFonts w:ascii="Cambria Math" w:hAnsi="Cambria Math" w:cs="Times New Roman"/>
                                  <w:color w:val="000000" w:themeColor="text1"/>
                                  <w:szCs w:val="24"/>
                                </w:rPr>
                                <m:t>props</m:t>
                              </m:r>
                            </m:sub>
                          </m:sSub>
                        </m:sub>
                      </m:sSub>
                    </m:e>
                  </m:d>
                </m:e>
                <m:sub>
                  <m:r>
                    <w:rPr>
                      <w:rFonts w:ascii="Cambria Math" w:hAnsi="Cambria Math" w:cs="Times New Roman"/>
                      <w:color w:val="000000" w:themeColor="text1"/>
                      <w:szCs w:val="24"/>
                    </w:rPr>
                    <m:t>l</m:t>
                  </m:r>
                </m:sub>
                <m:sup>
                  <m:r>
                    <w:rPr>
                      <w:rFonts w:ascii="Cambria Math" w:hAnsi="Cambria Math" w:cs="Times New Roman"/>
                      <w:color w:val="000000" w:themeColor="text1"/>
                      <w:szCs w:val="24"/>
                    </w:rPr>
                    <m:t>+</m:t>
                  </m:r>
                </m:sup>
              </m:sSubSup>
            </m:oMath>
            <w:r w:rsidRPr="0008336B">
              <w:rPr>
                <w:rFonts w:cs="Times New Roman"/>
                <w:color w:val="000000" w:themeColor="text1"/>
                <w:szCs w:val="24"/>
              </w:rPr>
              <w:t xml:space="preserve"> </w:t>
            </w:r>
            <w:r w:rsidRPr="0008336B">
              <w:rPr>
                <w:rFonts w:cs="Times New Roman"/>
                <w:b/>
                <w:color w:val="000000" w:themeColor="text1"/>
                <w:szCs w:val="24"/>
              </w:rPr>
              <w:t>then</w:t>
            </w:r>
            <m:oMath>
              <m:r>
                <w:rPr>
                  <w:rFonts w:ascii="Cambria Math" w:hAnsi="Cambria Math" w:cs="Times New Roman"/>
                  <w:color w:val="000000" w:themeColor="text1"/>
                  <w:szCs w:val="24"/>
                </w:rPr>
                <m:t xml:space="preserve"> </m:t>
              </m:r>
            </m:oMath>
          </w:p>
        </w:tc>
      </w:tr>
      <w:tr w:rsidR="00A30D28" w:rsidRPr="0008336B" w14:paraId="511EAFB1" w14:textId="77777777" w:rsidTr="00580505">
        <w:tc>
          <w:tcPr>
            <w:tcW w:w="697" w:type="dxa"/>
            <w:tcBorders>
              <w:top w:val="nil"/>
              <w:left w:val="nil"/>
              <w:bottom w:val="nil"/>
              <w:right w:val="nil"/>
            </w:tcBorders>
          </w:tcPr>
          <w:p w14:paraId="5800A97D" w14:textId="77777777" w:rsidR="00A30D28" w:rsidRPr="0008336B" w:rsidRDefault="00A30D28" w:rsidP="00580505">
            <w:pPr>
              <w:jc w:val="right"/>
              <w:rPr>
                <w:rFonts w:cs="Times New Roman"/>
                <w:szCs w:val="24"/>
              </w:rPr>
            </w:pPr>
            <w:r w:rsidRPr="0008336B">
              <w:rPr>
                <w:rFonts w:cs="Times New Roman"/>
                <w:szCs w:val="24"/>
              </w:rPr>
              <w:t>9</w:t>
            </w:r>
          </w:p>
        </w:tc>
        <w:tc>
          <w:tcPr>
            <w:tcW w:w="603" w:type="dxa"/>
            <w:tcBorders>
              <w:top w:val="nil"/>
              <w:left w:val="nil"/>
              <w:bottom w:val="nil"/>
              <w:right w:val="single" w:sz="4" w:space="0" w:color="auto"/>
            </w:tcBorders>
          </w:tcPr>
          <w:p w14:paraId="2C73166C"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56300A4B" w14:textId="77777777" w:rsidR="00A30D28" w:rsidRPr="0008336B" w:rsidRDefault="00A30D28" w:rsidP="00580505">
            <w:pPr>
              <w:rPr>
                <w:rFonts w:cs="Times New Roman"/>
                <w:color w:val="000000" w:themeColor="text1"/>
                <w:szCs w:val="24"/>
              </w:rPr>
            </w:pPr>
          </w:p>
        </w:tc>
        <w:tc>
          <w:tcPr>
            <w:tcW w:w="435" w:type="dxa"/>
            <w:tcBorders>
              <w:top w:val="nil"/>
              <w:left w:val="single" w:sz="4" w:space="0" w:color="auto"/>
              <w:bottom w:val="nil"/>
              <w:right w:val="single" w:sz="4" w:space="0" w:color="auto"/>
            </w:tcBorders>
          </w:tcPr>
          <w:p w14:paraId="0C07D004" w14:textId="77777777" w:rsidR="00A30D28" w:rsidRPr="0008336B" w:rsidRDefault="00A30D28" w:rsidP="00580505">
            <w:pPr>
              <w:rPr>
                <w:rFonts w:cs="Times New Roman"/>
                <w:color w:val="000000" w:themeColor="text1"/>
                <w:szCs w:val="24"/>
              </w:rPr>
            </w:pPr>
          </w:p>
        </w:tc>
        <w:tc>
          <w:tcPr>
            <w:tcW w:w="6386" w:type="dxa"/>
            <w:gridSpan w:val="3"/>
            <w:tcBorders>
              <w:top w:val="nil"/>
              <w:left w:val="single" w:sz="4" w:space="0" w:color="auto"/>
              <w:bottom w:val="nil"/>
              <w:right w:val="nil"/>
            </w:tcBorders>
          </w:tcPr>
          <w:p w14:paraId="22C3EB18" w14:textId="77777777" w:rsidR="00A30D28" w:rsidRPr="0008336B" w:rsidRDefault="00DC3331" w:rsidP="00580505">
            <w:pPr>
              <w:rPr>
                <w:rFonts w:cs="Times New Roman"/>
                <w:color w:val="000000" w:themeColor="text1"/>
                <w:szCs w:val="24"/>
              </w:rPr>
            </w:pPr>
            <m:oMath>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e>
                <m:sup>
                  <m:r>
                    <w:rPr>
                      <w:rFonts w:ascii="Cambria Math" w:hAnsi="Cambria Math" w:cs="Times New Roman"/>
                      <w:szCs w:val="24"/>
                    </w:rPr>
                    <m:t>(L)</m:t>
                  </m:r>
                </m:sup>
              </m:sSup>
              <m:r>
                <w:rPr>
                  <w:rFonts w:ascii="Cambria Math" w:hAnsi="Cambria Math" w:cs="Times New Roman"/>
                  <w:szCs w:val="24"/>
                </w:rPr>
                <m:t xml:space="preserve">← </m:t>
              </m:r>
              <m:sSub>
                <m:sSubPr>
                  <m:ctrlPr>
                    <w:rPr>
                      <w:rFonts w:ascii="Cambria Math" w:hAnsi="Cambria Math" w:cs="Times New Roman"/>
                      <w:i/>
                      <w:color w:val="000000" w:themeColor="text1"/>
                      <w:szCs w:val="24"/>
                    </w:rPr>
                  </m:ctrlPr>
                </m:sSub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names</m:t>
                              </m:r>
                            </m:sub>
                          </m:sSub>
                          <m:r>
                            <w:rPr>
                              <w:rFonts w:ascii="Cambria Math" w:hAnsi="Cambria Math" w:cs="Times New Roman"/>
                              <w:color w:val="000000" w:themeColor="text1"/>
                              <w:szCs w:val="24"/>
                            </w:rPr>
                            <m:t xml:space="preserve"> </m:t>
                          </m:r>
                        </m:sub>
                      </m:sSub>
                    </m:e>
                  </m:d>
                </m:e>
                <m:sub>
                  <m:r>
                    <w:rPr>
                      <w:rFonts w:ascii="Cambria Math" w:hAnsi="Cambria Math" w:cs="Times New Roman"/>
                      <w:color w:val="000000" w:themeColor="text1"/>
                      <w:szCs w:val="24"/>
                    </w:rPr>
                    <m:t>k</m:t>
                  </m:r>
                </m:sub>
              </m:sSub>
            </m:oMath>
            <w:r w:rsidR="00A30D28" w:rsidRPr="0008336B">
              <w:rPr>
                <w:rFonts w:cs="Times New Roman"/>
                <w:color w:val="000000" w:themeColor="text1"/>
                <w:szCs w:val="24"/>
              </w:rPr>
              <w:t xml:space="preserve">  </w:t>
            </w:r>
          </w:p>
        </w:tc>
      </w:tr>
      <w:tr w:rsidR="00A30D28" w:rsidRPr="0008336B" w14:paraId="199E6FBF" w14:textId="77777777" w:rsidTr="00580505">
        <w:tc>
          <w:tcPr>
            <w:tcW w:w="697" w:type="dxa"/>
            <w:tcBorders>
              <w:top w:val="nil"/>
              <w:left w:val="nil"/>
              <w:bottom w:val="nil"/>
              <w:right w:val="nil"/>
            </w:tcBorders>
          </w:tcPr>
          <w:p w14:paraId="2146E714" w14:textId="77777777" w:rsidR="00A30D28" w:rsidRPr="0008336B" w:rsidRDefault="00A30D28" w:rsidP="00580505">
            <w:pPr>
              <w:jc w:val="right"/>
              <w:rPr>
                <w:rFonts w:cs="Times New Roman"/>
                <w:szCs w:val="24"/>
              </w:rPr>
            </w:pPr>
            <w:r w:rsidRPr="0008336B">
              <w:rPr>
                <w:rFonts w:cs="Times New Roman"/>
                <w:szCs w:val="24"/>
              </w:rPr>
              <w:t>10</w:t>
            </w:r>
          </w:p>
        </w:tc>
        <w:tc>
          <w:tcPr>
            <w:tcW w:w="7943" w:type="dxa"/>
            <w:gridSpan w:val="6"/>
            <w:tcBorders>
              <w:top w:val="nil"/>
              <w:left w:val="nil"/>
              <w:bottom w:val="nil"/>
              <w:right w:val="nil"/>
            </w:tcBorders>
          </w:tcPr>
          <w:p w14:paraId="381BB292" w14:textId="77777777"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k</m:t>
                  </m:r>
                </m:e>
                <m:sup>
                  <m:r>
                    <w:rPr>
                      <w:rFonts w:ascii="Cambria Math" w:hAnsi="Cambria Math" w:cs="Times New Roman"/>
                      <w:color w:val="000000" w:themeColor="text1"/>
                      <w:szCs w:val="24"/>
                    </w:rPr>
                    <m:t>'</m:t>
                  </m:r>
                </m:sup>
              </m:sSup>
              <m:r>
                <w:rPr>
                  <w:rFonts w:ascii="Cambria Math" w:hAnsi="Cambria Math" w:cs="Times New Roman"/>
                  <w:color w:val="000000" w:themeColor="text1"/>
                  <w:szCs w:val="24"/>
                </w:rPr>
                <m:t xml:space="preserve">←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U</m:t>
                  </m:r>
                </m:e>
                <m:sup>
                  <m:r>
                    <w:rPr>
                      <w:rFonts w:ascii="Cambria Math" w:hAnsi="Cambria Math" w:cs="Times New Roman"/>
                      <w:color w:val="000000" w:themeColor="text1"/>
                      <w:szCs w:val="24"/>
                    </w:rPr>
                    <m:t>'</m:t>
                  </m:r>
                </m:sup>
              </m:sSup>
              <m:r>
                <w:rPr>
                  <w:rFonts w:ascii="Cambria Math" w:hAnsi="Cambria Math" w:cs="Times New Roman"/>
                  <w:color w:val="000000" w:themeColor="text1"/>
                  <w:szCs w:val="24"/>
                </w:rPr>
                <m:t xml:space="preserve">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m:t>
              </m:r>
            </m:oMath>
            <w:r w:rsidRPr="0008336B">
              <w:rPr>
                <w:rFonts w:ascii="Cambria Math" w:hAnsi="Cambria Math" w:cs="Cambria Math"/>
                <w:color w:val="000000" w:themeColor="text1"/>
                <w:szCs w:val="24"/>
              </w:rPr>
              <w:t>⊳</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U</m:t>
                  </m:r>
                </m:e>
                <m:sup>
                  <m:r>
                    <w:rPr>
                      <w:rFonts w:ascii="Cambria Math" w:hAnsi="Cambria Math" w:cs="Times New Roman"/>
                      <w:color w:val="000000" w:themeColor="text1"/>
                      <w:szCs w:val="24"/>
                    </w:rPr>
                    <m:t>'</m:t>
                  </m:r>
                </m:sup>
              </m:sSup>
              <m:r>
                <w:rPr>
                  <w:rFonts w:ascii="Cambria Math" w:hAnsi="Cambria Math" w:cs="Times New Roman"/>
                  <w:color w:val="000000" w:themeColor="text1"/>
                  <w:szCs w:val="24"/>
                </w:rPr>
                <m:t>-</m:t>
              </m:r>
            </m:oMath>
            <w:r w:rsidRPr="0008336B">
              <w:rPr>
                <w:rFonts w:cs="Times New Roman"/>
                <w:color w:val="000000" w:themeColor="text1"/>
                <w:szCs w:val="24"/>
              </w:rPr>
              <w:t xml:space="preserve"> number of distinct rocks found </w:t>
            </w:r>
            <m:oMath>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m:t>
                  </m:r>
                </m:sub>
                <m:sup>
                  <m:r>
                    <w:rPr>
                      <w:rFonts w:ascii="Cambria Math" w:hAnsi="Cambria Math" w:cs="Times New Roman"/>
                      <w:szCs w:val="24"/>
                    </w:rPr>
                    <m:t>(L)</m:t>
                  </m:r>
                </m:sup>
              </m:sSubSup>
            </m:oMath>
            <w:r w:rsidRPr="0008336B">
              <w:rPr>
                <w:rFonts w:cs="Times New Roman"/>
                <w:color w:val="000000" w:themeColor="text1"/>
                <w:szCs w:val="24"/>
              </w:rPr>
              <w:t xml:space="preserve">  </w:t>
            </w:r>
          </w:p>
        </w:tc>
      </w:tr>
      <w:tr w:rsidR="00A30D28" w:rsidRPr="0008336B" w14:paraId="2AFAEDA4" w14:textId="77777777" w:rsidTr="00580505">
        <w:tc>
          <w:tcPr>
            <w:tcW w:w="697" w:type="dxa"/>
            <w:tcBorders>
              <w:top w:val="nil"/>
              <w:left w:val="nil"/>
              <w:bottom w:val="nil"/>
              <w:right w:val="nil"/>
            </w:tcBorders>
          </w:tcPr>
          <w:p w14:paraId="6E31AAA8" w14:textId="77777777" w:rsidR="00A30D28" w:rsidRPr="0008336B" w:rsidRDefault="00A30D28" w:rsidP="00580505">
            <w:pPr>
              <w:jc w:val="right"/>
              <w:rPr>
                <w:rFonts w:cs="Times New Roman"/>
                <w:szCs w:val="24"/>
              </w:rPr>
            </w:pPr>
            <w:r w:rsidRPr="0008336B">
              <w:rPr>
                <w:rFonts w:cs="Times New Roman"/>
                <w:szCs w:val="24"/>
              </w:rPr>
              <w:t>11</w:t>
            </w:r>
          </w:p>
        </w:tc>
        <w:tc>
          <w:tcPr>
            <w:tcW w:w="603" w:type="dxa"/>
            <w:tcBorders>
              <w:top w:val="nil"/>
              <w:left w:val="nil"/>
              <w:bottom w:val="nil"/>
              <w:right w:val="single" w:sz="4" w:space="0" w:color="auto"/>
            </w:tcBorders>
          </w:tcPr>
          <w:p w14:paraId="026CD8AF"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24C1698C" w14:textId="77777777" w:rsidR="00A30D28" w:rsidRPr="0008336B" w:rsidRDefault="00A30D28" w:rsidP="00580505">
            <w:pPr>
              <w:rPr>
                <w:rFonts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k←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U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m:t>
              </m:r>
            </m:oMath>
            <w:r w:rsidRPr="0008336B">
              <w:rPr>
                <w:rFonts w:ascii="Cambria Math" w:hAnsi="Cambria Math" w:cs="Cambria Math"/>
                <w:color w:val="000000" w:themeColor="text1"/>
                <w:szCs w:val="24"/>
              </w:rPr>
              <w:t>⊳</w:t>
            </w:r>
            <w:r w:rsidRPr="0008336B">
              <w:rPr>
                <w:rFonts w:cs="Times New Roman"/>
                <w:color w:val="000000" w:themeColor="text1"/>
                <w:szCs w:val="24"/>
              </w:rPr>
              <w:t xml:space="preserve"> </w:t>
            </w:r>
            <m:oMath>
              <m:r>
                <w:rPr>
                  <w:rFonts w:ascii="Cambria Math" w:hAnsi="Cambria Math" w:cs="Times New Roman"/>
                  <w:color w:val="000000" w:themeColor="text1"/>
                  <w:szCs w:val="24"/>
                </w:rPr>
                <m:t>U-</m:t>
              </m:r>
            </m:oMath>
            <w:r w:rsidRPr="0008336B">
              <w:rPr>
                <w:rFonts w:cs="Times New Roman"/>
                <w:color w:val="000000" w:themeColor="text1"/>
                <w:szCs w:val="24"/>
              </w:rPr>
              <w:t xml:space="preserve"> number of auto rocks in </w:t>
            </w:r>
            <m:oMath>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m:t>
                  </m:r>
                </m:sub>
                <m:sup>
                  <m:r>
                    <w:rPr>
                      <w:rFonts w:ascii="Cambria Math" w:hAnsi="Cambria Math" w:cs="Times New Roman"/>
                      <w:szCs w:val="24"/>
                    </w:rPr>
                    <m:t>(L)</m:t>
                  </m:r>
                </m:sup>
              </m:sSubSup>
            </m:oMath>
          </w:p>
        </w:tc>
      </w:tr>
      <w:tr w:rsidR="00A30D28" w:rsidRPr="0008336B" w14:paraId="7A972FF4" w14:textId="77777777" w:rsidTr="00580505">
        <w:tc>
          <w:tcPr>
            <w:tcW w:w="697" w:type="dxa"/>
            <w:tcBorders>
              <w:top w:val="nil"/>
              <w:left w:val="nil"/>
              <w:bottom w:val="nil"/>
              <w:right w:val="nil"/>
            </w:tcBorders>
          </w:tcPr>
          <w:p w14:paraId="777B6585" w14:textId="77777777" w:rsidR="00A30D28" w:rsidRPr="0008336B" w:rsidRDefault="00A30D28" w:rsidP="00580505">
            <w:pPr>
              <w:jc w:val="right"/>
              <w:rPr>
                <w:rFonts w:cs="Times New Roman"/>
                <w:szCs w:val="24"/>
              </w:rPr>
            </w:pPr>
            <w:r w:rsidRPr="0008336B">
              <w:rPr>
                <w:rFonts w:cs="Times New Roman"/>
                <w:szCs w:val="24"/>
              </w:rPr>
              <w:t>12</w:t>
            </w:r>
          </w:p>
        </w:tc>
        <w:tc>
          <w:tcPr>
            <w:tcW w:w="603" w:type="dxa"/>
            <w:tcBorders>
              <w:top w:val="nil"/>
              <w:left w:val="nil"/>
              <w:bottom w:val="nil"/>
              <w:right w:val="single" w:sz="4" w:space="0" w:color="auto"/>
            </w:tcBorders>
          </w:tcPr>
          <w:p w14:paraId="53F2A151"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E237FF6" w14:textId="77777777" w:rsidR="00A30D28" w:rsidRPr="0008336B" w:rsidRDefault="00A30D28" w:rsidP="00580505">
            <w:pPr>
              <w:rPr>
                <w:rFonts w:cs="Times New Roman"/>
                <w:color w:val="000000" w:themeColor="text1"/>
                <w:szCs w:val="24"/>
              </w:rPr>
            </w:pPr>
          </w:p>
        </w:tc>
        <w:tc>
          <w:tcPr>
            <w:tcW w:w="6821" w:type="dxa"/>
            <w:gridSpan w:val="4"/>
            <w:tcBorders>
              <w:top w:val="nil"/>
              <w:left w:val="single" w:sz="4" w:space="0" w:color="auto"/>
              <w:bottom w:val="nil"/>
              <w:right w:val="nil"/>
            </w:tcBorders>
          </w:tcPr>
          <w:p w14:paraId="52F0CA8C" w14:textId="77777777" w:rsidR="00A30D28" w:rsidRPr="0008336B" w:rsidRDefault="00A30D28" w:rsidP="00580505">
            <w:pPr>
              <w:rPr>
                <w:rFonts w:cs="Times New Roman"/>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0k</m:t>
                  </m:r>
                </m:sub>
                <m:sup>
                  <m:r>
                    <w:rPr>
                      <w:rFonts w:ascii="Cambria Math" w:hAnsi="Cambria Math" w:cs="Times New Roman"/>
                      <w:szCs w:val="24"/>
                    </w:rPr>
                    <m:t>(L)</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k</m:t>
                      </m:r>
                    </m:e>
                    <m:sup>
                      <m:r>
                        <w:rPr>
                          <w:rFonts w:ascii="Cambria Math" w:hAnsi="Cambria Math" w:cs="Times New Roman"/>
                          <w:szCs w:val="24"/>
                        </w:rPr>
                        <m:t>'</m:t>
                      </m:r>
                    </m:sup>
                  </m:sSup>
                </m:sub>
                <m:sup>
                  <m:r>
                    <w:rPr>
                      <w:rFonts w:ascii="Cambria Math" w:hAnsi="Cambria Math" w:cs="Times New Roman"/>
                      <w:szCs w:val="24"/>
                    </w:rPr>
                    <m:t>(L)</m:t>
                  </m:r>
                </m:sup>
              </m:sSubSup>
              <m:r>
                <w:rPr>
                  <w:rFonts w:ascii="Cambria Math" w:hAnsi="Cambria Math" w:cs="Times New Roman"/>
                  <w:szCs w:val="24"/>
                </w:rPr>
                <m:t>)</m:t>
              </m:r>
              <m:r>
                <m:rPr>
                  <m:sty m:val="bi"/>
                </m:rPr>
                <w:rPr>
                  <w:rFonts w:ascii="Cambria Math" w:hAnsi="Cambria Math" w:cs="Times New Roman"/>
                  <w:szCs w:val="24"/>
                </w:rPr>
                <m:t xml:space="preserve"> </m:t>
              </m:r>
            </m:oMath>
            <w:r w:rsidRPr="0008336B">
              <w:rPr>
                <w:rFonts w:cs="Times New Roman"/>
                <w:b/>
                <w:szCs w:val="24"/>
              </w:rPr>
              <w:t>then</w:t>
            </w:r>
            <w:r w:rsidRPr="0008336B">
              <w:rPr>
                <w:rFonts w:cs="Times New Roman"/>
                <w:szCs w:val="24"/>
              </w:rPr>
              <w:t xml:space="preserve"> </w:t>
            </w:r>
          </w:p>
        </w:tc>
      </w:tr>
      <w:tr w:rsidR="00A30D28" w:rsidRPr="0008336B" w14:paraId="4ABC41D3" w14:textId="77777777" w:rsidTr="00580505">
        <w:tc>
          <w:tcPr>
            <w:tcW w:w="697" w:type="dxa"/>
            <w:tcBorders>
              <w:top w:val="nil"/>
              <w:left w:val="nil"/>
              <w:bottom w:val="nil"/>
              <w:right w:val="nil"/>
            </w:tcBorders>
          </w:tcPr>
          <w:p w14:paraId="15178E57" w14:textId="77777777" w:rsidR="00A30D28" w:rsidRPr="0008336B" w:rsidRDefault="00A30D28" w:rsidP="00580505">
            <w:pPr>
              <w:jc w:val="right"/>
              <w:rPr>
                <w:rFonts w:cs="Times New Roman"/>
                <w:szCs w:val="24"/>
              </w:rPr>
            </w:pPr>
            <w:r w:rsidRPr="0008336B">
              <w:rPr>
                <w:rFonts w:cs="Times New Roman"/>
                <w:szCs w:val="24"/>
              </w:rPr>
              <w:t>13</w:t>
            </w:r>
          </w:p>
        </w:tc>
        <w:tc>
          <w:tcPr>
            <w:tcW w:w="603" w:type="dxa"/>
            <w:tcBorders>
              <w:top w:val="nil"/>
              <w:left w:val="nil"/>
              <w:bottom w:val="nil"/>
              <w:right w:val="single" w:sz="4" w:space="0" w:color="auto"/>
            </w:tcBorders>
          </w:tcPr>
          <w:p w14:paraId="43BC6C42"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2E91F2D9" w14:textId="77777777" w:rsidR="00A30D28" w:rsidRPr="0008336B" w:rsidRDefault="00A30D28" w:rsidP="00580505">
            <w:pPr>
              <w:rPr>
                <w:rFonts w:cs="Times New Roman"/>
                <w:color w:val="000000" w:themeColor="text1"/>
                <w:szCs w:val="24"/>
              </w:rPr>
            </w:pPr>
          </w:p>
        </w:tc>
        <w:tc>
          <w:tcPr>
            <w:tcW w:w="435" w:type="dxa"/>
            <w:tcBorders>
              <w:top w:val="nil"/>
              <w:left w:val="single" w:sz="4" w:space="0" w:color="auto"/>
              <w:bottom w:val="nil"/>
              <w:right w:val="single" w:sz="4" w:space="0" w:color="auto"/>
            </w:tcBorders>
          </w:tcPr>
          <w:p w14:paraId="301E44A0" w14:textId="77777777" w:rsidR="00A30D28" w:rsidRPr="0008336B" w:rsidRDefault="00A30D28" w:rsidP="00580505">
            <w:pPr>
              <w:rPr>
                <w:rFonts w:cs="Times New Roman"/>
                <w:color w:val="000000" w:themeColor="text1"/>
                <w:szCs w:val="24"/>
              </w:rPr>
            </w:pPr>
          </w:p>
        </w:tc>
        <w:tc>
          <w:tcPr>
            <w:tcW w:w="6386" w:type="dxa"/>
            <w:gridSpan w:val="3"/>
            <w:tcBorders>
              <w:top w:val="nil"/>
              <w:left w:val="single" w:sz="4" w:space="0" w:color="auto"/>
              <w:bottom w:val="nil"/>
              <w:right w:val="nil"/>
            </w:tcBorders>
          </w:tcPr>
          <w:p w14:paraId="143B8725" w14:textId="77777777" w:rsidR="00A30D28" w:rsidRPr="0008336B" w:rsidRDefault="00A30D28" w:rsidP="00580505">
            <w:pPr>
              <w:rPr>
                <w:rFonts w:cs="Times New Roman"/>
                <w:szCs w:val="24"/>
              </w:rPr>
            </w:pPr>
            <m:oMath>
              <m:r>
                <w:rPr>
                  <w:rFonts w:ascii="Cambria Math" w:hAnsi="Cambria Math" w:cs="Times New Roman"/>
                  <w:szCs w:val="24"/>
                </w:rPr>
                <m:t>v ←</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0k</m:t>
                  </m:r>
                </m:sub>
                <m:sup>
                  <m:r>
                    <w:rPr>
                      <w:rFonts w:ascii="Cambria Math" w:hAnsi="Cambria Math" w:cs="Times New Roman"/>
                      <w:szCs w:val="24"/>
                    </w:rPr>
                    <m:t>(ρ)</m:t>
                  </m:r>
                </m:sup>
              </m:sSubSup>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color w:val="000000" w:themeColor="text1"/>
                <w:szCs w:val="24"/>
              </w:rPr>
              <w:t xml:space="preserve"> Keep for each auto-rock its values in CRM</w:t>
            </w:r>
          </w:p>
        </w:tc>
      </w:tr>
      <w:tr w:rsidR="00A30D28" w:rsidRPr="0008336B" w14:paraId="54CF58B3" w14:textId="77777777" w:rsidTr="00580505">
        <w:tc>
          <w:tcPr>
            <w:tcW w:w="697" w:type="dxa"/>
            <w:tcBorders>
              <w:top w:val="nil"/>
              <w:left w:val="nil"/>
              <w:bottom w:val="nil"/>
              <w:right w:val="nil"/>
            </w:tcBorders>
          </w:tcPr>
          <w:p w14:paraId="33361C03" w14:textId="77777777" w:rsidR="00A30D28" w:rsidRPr="0008336B" w:rsidRDefault="00A30D28" w:rsidP="00580505">
            <w:pPr>
              <w:jc w:val="right"/>
              <w:rPr>
                <w:rFonts w:cs="Times New Roman"/>
                <w:szCs w:val="24"/>
              </w:rPr>
            </w:pPr>
            <w:r w:rsidRPr="0008336B">
              <w:rPr>
                <w:rFonts w:cs="Times New Roman"/>
                <w:szCs w:val="24"/>
              </w:rPr>
              <w:t>14</w:t>
            </w:r>
          </w:p>
        </w:tc>
        <w:tc>
          <w:tcPr>
            <w:tcW w:w="603" w:type="dxa"/>
            <w:tcBorders>
              <w:top w:val="nil"/>
              <w:left w:val="nil"/>
              <w:bottom w:val="nil"/>
              <w:right w:val="single" w:sz="4" w:space="0" w:color="auto"/>
            </w:tcBorders>
          </w:tcPr>
          <w:p w14:paraId="3DDD6932"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72196F4A" w14:textId="77777777" w:rsidR="00A30D28" w:rsidRPr="0008336B" w:rsidRDefault="00DC3331" w:rsidP="00580505">
            <w:pPr>
              <w:rPr>
                <w:rFonts w:eastAsiaTheme="minorHAnsi" w:cs="Times New Roman"/>
                <w:color w:val="000000" w:themeColor="text1"/>
                <w:szCs w:val="24"/>
              </w:rPr>
            </w:pPr>
            <m:oMath>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0</m:t>
                      </m:r>
                    </m:sub>
                  </m:sSub>
                </m:e>
                <m:sub>
                  <m:sSup>
                    <m:sSupPr>
                      <m:ctrlPr>
                        <w:rPr>
                          <w:rFonts w:ascii="Cambria Math" w:hAnsi="Cambria Math" w:cs="Times New Roman"/>
                          <w:i/>
                          <w:szCs w:val="24"/>
                        </w:rPr>
                      </m:ctrlPr>
                    </m:sSupPr>
                    <m:e>
                      <m:r>
                        <w:rPr>
                          <w:rFonts w:ascii="Cambria Math" w:hAnsi="Cambria Math" w:cs="Times New Roman"/>
                          <w:szCs w:val="24"/>
                        </w:rPr>
                        <m:t>k</m:t>
                      </m:r>
                    </m:e>
                    <m:sup>
                      <m:r>
                        <w:rPr>
                          <w:rFonts w:ascii="Cambria Math" w:hAnsi="Cambria Math" w:cs="Times New Roman"/>
                          <w:szCs w:val="24"/>
                        </w:rPr>
                        <m:t>'</m:t>
                      </m:r>
                    </m:sup>
                  </m:sSup>
                </m:sub>
              </m:sSub>
              <m:r>
                <w:rPr>
                  <w:rFonts w:ascii="Cambria Math" w:hAnsi="Cambria Math" w:cs="Times New Roman"/>
                  <w:szCs w:val="24"/>
                </w:rPr>
                <m:t>←</m:t>
              </m:r>
              <m:r>
                <w:rPr>
                  <w:rFonts w:ascii="Cambria Math" w:hAnsi="Cambria Math" w:cs="Times New Roman"/>
                  <w:color w:val="000000" w:themeColor="text1"/>
                  <w:szCs w:val="24"/>
                </w:rPr>
                <m:t xml:space="preserve"> </m:t>
              </m:r>
              <m:d>
                <m:dPr>
                  <m:begChr m:val="⌈"/>
                  <m:endChr m:val="⌉"/>
                  <m:ctrlPr>
                    <w:rPr>
                      <w:rFonts w:ascii="Cambria Math" w:hAnsi="Cambria Math" w:cs="Times New Roman"/>
                      <w:i/>
                      <w:color w:val="000000" w:themeColor="text1"/>
                      <w:szCs w:val="24"/>
                    </w:rPr>
                  </m:ctrlPr>
                </m:dPr>
                <m:e>
                  <m:acc>
                    <m:accPr>
                      <m:chr m:val="̅"/>
                      <m:ctrlPr>
                        <w:rPr>
                          <w:rFonts w:ascii="Cambria Math" w:hAnsi="Cambria Math" w:cs="Times New Roman"/>
                          <w:i/>
                          <w:szCs w:val="24"/>
                        </w:rPr>
                      </m:ctrlPr>
                    </m:accPr>
                    <m:e>
                      <m:r>
                        <w:rPr>
                          <w:rFonts w:ascii="Cambria Math" w:hAnsi="Cambria Math" w:cs="Times New Roman"/>
                          <w:szCs w:val="24"/>
                        </w:rPr>
                        <m:t xml:space="preserve">v </m:t>
                      </m:r>
                    </m:e>
                  </m:acc>
                </m:e>
              </m:d>
            </m:oMath>
            <w:r w:rsidR="00A30D28" w:rsidRPr="0008336B">
              <w:rPr>
                <w:rFonts w:eastAsia="Calibri" w:cs="Times New Roman"/>
                <w:color w:val="000000" w:themeColor="text1"/>
                <w:szCs w:val="24"/>
              </w:rPr>
              <w:t xml:space="preserve">                         </w:t>
            </w:r>
            <w:r w:rsidR="00A30D28" w:rsidRPr="0008336B">
              <w:rPr>
                <w:rFonts w:ascii="Cambria Math" w:hAnsi="Cambria Math" w:cs="Cambria Math"/>
                <w:szCs w:val="24"/>
              </w:rPr>
              <w:t>⊳</w:t>
            </w:r>
            <w:r w:rsidR="00A30D28" w:rsidRPr="0008336B">
              <w:rPr>
                <w:rFonts w:cs="Times New Roman"/>
                <w:szCs w:val="24"/>
              </w:rPr>
              <w:t xml:space="preserve"> Compute the mean value ceiled</w:t>
            </w:r>
          </w:p>
        </w:tc>
      </w:tr>
      <w:tr w:rsidR="00A30D28" w:rsidRPr="0008336B" w14:paraId="30A1E741" w14:textId="77777777" w:rsidTr="00580505">
        <w:tc>
          <w:tcPr>
            <w:tcW w:w="697" w:type="dxa"/>
            <w:tcBorders>
              <w:top w:val="nil"/>
              <w:left w:val="nil"/>
              <w:bottom w:val="nil"/>
              <w:right w:val="nil"/>
            </w:tcBorders>
          </w:tcPr>
          <w:p w14:paraId="318ABDBE" w14:textId="77777777" w:rsidR="00A30D28" w:rsidRPr="0008336B" w:rsidRDefault="00A30D28" w:rsidP="00580505">
            <w:pPr>
              <w:jc w:val="right"/>
              <w:rPr>
                <w:rFonts w:cs="Times New Roman"/>
                <w:szCs w:val="24"/>
              </w:rPr>
            </w:pPr>
            <w:r w:rsidRPr="0008336B">
              <w:rPr>
                <w:rFonts w:cs="Times New Roman"/>
                <w:szCs w:val="24"/>
              </w:rPr>
              <w:t>15</w:t>
            </w:r>
          </w:p>
        </w:tc>
        <w:tc>
          <w:tcPr>
            <w:tcW w:w="603" w:type="dxa"/>
            <w:tcBorders>
              <w:top w:val="nil"/>
              <w:left w:val="nil"/>
              <w:bottom w:val="nil"/>
              <w:right w:val="single" w:sz="4" w:space="0" w:color="auto"/>
            </w:tcBorders>
          </w:tcPr>
          <w:p w14:paraId="329DFF63"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725B38E0" w14:textId="77777777" w:rsidR="00A30D28" w:rsidRPr="0008336B" w:rsidRDefault="00A30D28" w:rsidP="00580505">
            <w:pPr>
              <w:rPr>
                <w:rFonts w:eastAsiaTheme="minorHAnsi" w:cs="Times New Roman"/>
                <w:szCs w:val="24"/>
              </w:rPr>
            </w:pPr>
            <m:oMath>
              <m:r>
                <w:rPr>
                  <w:rFonts w:ascii="Cambria Math" w:hAnsi="Cambria Math" w:cs="Times New Roman"/>
                  <w:szCs w:val="24"/>
                </w:rPr>
                <m:t>v ←0</m:t>
              </m:r>
            </m:oMath>
            <w:r w:rsidRPr="0008336B">
              <w:rPr>
                <w:rFonts w:cs="Times New Roman"/>
                <w:szCs w:val="24"/>
              </w:rPr>
              <w:t xml:space="preserve">                                  </w:t>
            </w:r>
            <w:r w:rsidRPr="0008336B">
              <w:rPr>
                <w:rFonts w:ascii="Cambria Math" w:hAnsi="Cambria Math" w:cs="Cambria Math"/>
                <w:szCs w:val="24"/>
              </w:rPr>
              <w:t>⊳</w:t>
            </w:r>
            <w:r w:rsidRPr="0008336B">
              <w:rPr>
                <w:rFonts w:cs="Times New Roman"/>
                <w:szCs w:val="24"/>
              </w:rPr>
              <w:t xml:space="preserve"> Initialize vector for the next auto-rocks</w:t>
            </w:r>
          </w:p>
        </w:tc>
      </w:tr>
      <w:tr w:rsidR="00A30D28" w:rsidRPr="0008336B" w14:paraId="5690B534" w14:textId="77777777" w:rsidTr="00580505">
        <w:tc>
          <w:tcPr>
            <w:tcW w:w="697" w:type="dxa"/>
            <w:tcBorders>
              <w:top w:val="nil"/>
              <w:left w:val="nil"/>
              <w:bottom w:val="nil"/>
              <w:right w:val="nil"/>
            </w:tcBorders>
          </w:tcPr>
          <w:p w14:paraId="4E318872" w14:textId="77777777" w:rsidR="00A30D28" w:rsidRPr="0008336B" w:rsidRDefault="00A30D28" w:rsidP="00580505">
            <w:pPr>
              <w:jc w:val="right"/>
              <w:rPr>
                <w:rFonts w:cs="Times New Roman"/>
                <w:szCs w:val="24"/>
              </w:rPr>
            </w:pPr>
            <w:r w:rsidRPr="0008336B">
              <w:rPr>
                <w:rFonts w:cs="Times New Roman"/>
                <w:szCs w:val="24"/>
              </w:rPr>
              <w:t>16</w:t>
            </w:r>
          </w:p>
        </w:tc>
        <w:tc>
          <w:tcPr>
            <w:tcW w:w="7943" w:type="dxa"/>
            <w:gridSpan w:val="6"/>
            <w:tcBorders>
              <w:top w:val="nil"/>
              <w:left w:val="nil"/>
              <w:bottom w:val="nil"/>
              <w:right w:val="nil"/>
            </w:tcBorders>
          </w:tcPr>
          <w:p w14:paraId="5D4C6377" w14:textId="77777777" w:rsidR="00A30D28" w:rsidRPr="0008336B" w:rsidRDefault="00A30D28" w:rsidP="00580505">
            <w:pPr>
              <w:rPr>
                <w:rFonts w:eastAsiaTheme="minorHAnsi"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i←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N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m:oMath>
              <m:r>
                <w:rPr>
                  <w:rFonts w:ascii="Cambria Math" w:hAnsi="Cambria Math" w:cs="Times New Roman"/>
                  <w:color w:val="000000" w:themeColor="text1"/>
                  <w:szCs w:val="24"/>
                </w:rPr>
                <m:t xml:space="preserve"> </m:t>
              </m:r>
            </m:oMath>
            <w:r w:rsidRPr="0008336B">
              <w:rPr>
                <w:rFonts w:ascii="Cambria Math" w:hAnsi="Cambria Math" w:cs="Cambria Math"/>
                <w:color w:val="000000" w:themeColor="text1"/>
                <w:szCs w:val="24"/>
              </w:rPr>
              <w:t>⊳</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Replace the resistivity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ρ</m:t>
                  </m:r>
                </m:sub>
              </m:sSub>
            </m:oMath>
            <w:r w:rsidRPr="0008336B">
              <w:rPr>
                <w:rFonts w:cs="Times New Roman"/>
                <w:color w:val="000000" w:themeColor="text1"/>
                <w:szCs w:val="24"/>
              </w:rPr>
              <w:t xml:space="preserve">at </w:t>
            </w:r>
            <w:r w:rsidRPr="0008336B">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ij</m:t>
                  </m:r>
                </m:sub>
              </m:sSub>
            </m:oMath>
          </w:p>
        </w:tc>
      </w:tr>
      <w:tr w:rsidR="00A30D28" w:rsidRPr="0008336B" w14:paraId="356711EE" w14:textId="77777777" w:rsidTr="00580505">
        <w:tc>
          <w:tcPr>
            <w:tcW w:w="697" w:type="dxa"/>
            <w:tcBorders>
              <w:top w:val="nil"/>
              <w:left w:val="nil"/>
              <w:bottom w:val="nil"/>
              <w:right w:val="nil"/>
            </w:tcBorders>
          </w:tcPr>
          <w:p w14:paraId="08847817" w14:textId="77777777" w:rsidR="00A30D28" w:rsidRPr="0008336B" w:rsidRDefault="00A30D28" w:rsidP="00580505">
            <w:pPr>
              <w:jc w:val="right"/>
              <w:rPr>
                <w:rFonts w:cs="Times New Roman"/>
                <w:szCs w:val="24"/>
              </w:rPr>
            </w:pPr>
            <w:r w:rsidRPr="0008336B">
              <w:rPr>
                <w:rFonts w:cs="Times New Roman"/>
                <w:szCs w:val="24"/>
              </w:rPr>
              <w:t>17</w:t>
            </w:r>
          </w:p>
        </w:tc>
        <w:tc>
          <w:tcPr>
            <w:tcW w:w="603" w:type="dxa"/>
            <w:tcBorders>
              <w:top w:val="nil"/>
              <w:left w:val="nil"/>
              <w:bottom w:val="nil"/>
              <w:right w:val="single" w:sz="4" w:space="0" w:color="auto"/>
            </w:tcBorders>
          </w:tcPr>
          <w:p w14:paraId="5CFFC8EB" w14:textId="77777777" w:rsidR="00A30D28" w:rsidRPr="0008336B" w:rsidRDefault="00A30D28" w:rsidP="00580505">
            <w:pPr>
              <w:rPr>
                <w:rFonts w:cs="Times New Roman"/>
                <w:b/>
                <w:color w:val="000000" w:themeColor="text1"/>
                <w:szCs w:val="24"/>
              </w:rPr>
            </w:pPr>
          </w:p>
        </w:tc>
        <w:tc>
          <w:tcPr>
            <w:tcW w:w="7340" w:type="dxa"/>
            <w:gridSpan w:val="5"/>
            <w:tcBorders>
              <w:top w:val="nil"/>
              <w:left w:val="single" w:sz="4" w:space="0" w:color="auto"/>
              <w:bottom w:val="nil"/>
              <w:right w:val="nil"/>
            </w:tcBorders>
          </w:tcPr>
          <w:p w14:paraId="5BCBD2E9" w14:textId="77777777" w:rsidR="00A30D28" w:rsidRPr="0008336B" w:rsidRDefault="00A30D28" w:rsidP="00580505">
            <w:pPr>
              <w:rPr>
                <w:rFonts w:cs="Times New Roman"/>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j← 1 </m:t>
              </m:r>
            </m:oMath>
            <w:r w:rsidRPr="0008336B">
              <w:rPr>
                <w:rFonts w:cs="Times New Roman"/>
                <w:b/>
                <w:color w:val="000000" w:themeColor="text1"/>
                <w:szCs w:val="24"/>
              </w:rPr>
              <w:t>to</w:t>
            </w:r>
            <m:oMath>
              <m:r>
                <m:rPr>
                  <m:sty m:val="bi"/>
                </m:rPr>
                <w:rPr>
                  <w:rFonts w:ascii="Cambria Math" w:hAnsi="Cambria Math" w:cs="Times New Roman"/>
                  <w:color w:val="000000" w:themeColor="text1"/>
                  <w:szCs w:val="24"/>
                </w:rPr>
                <m:t xml:space="preserve"> </m:t>
              </m:r>
              <m:r>
                <w:rPr>
                  <w:rFonts w:ascii="Cambria Math" w:hAnsi="Cambria Math" w:cs="Times New Roman"/>
                  <w:color w:val="000000" w:themeColor="text1"/>
                  <w:szCs w:val="24"/>
                </w:rPr>
                <m:t xml:space="preserve">V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w:p>
        </w:tc>
      </w:tr>
      <w:tr w:rsidR="00A30D28" w:rsidRPr="0008336B" w14:paraId="530F737F" w14:textId="77777777" w:rsidTr="00580505">
        <w:tc>
          <w:tcPr>
            <w:tcW w:w="697" w:type="dxa"/>
            <w:tcBorders>
              <w:top w:val="nil"/>
              <w:left w:val="nil"/>
              <w:bottom w:val="nil"/>
              <w:right w:val="nil"/>
            </w:tcBorders>
          </w:tcPr>
          <w:p w14:paraId="4E27B6C5" w14:textId="77777777" w:rsidR="00A30D28" w:rsidRPr="0008336B" w:rsidRDefault="00A30D28" w:rsidP="00580505">
            <w:pPr>
              <w:jc w:val="right"/>
              <w:rPr>
                <w:rFonts w:cs="Times New Roman"/>
                <w:szCs w:val="24"/>
              </w:rPr>
            </w:pPr>
            <w:r w:rsidRPr="0008336B">
              <w:rPr>
                <w:rFonts w:cs="Times New Roman"/>
                <w:szCs w:val="24"/>
              </w:rPr>
              <w:t>18</w:t>
            </w:r>
          </w:p>
        </w:tc>
        <w:tc>
          <w:tcPr>
            <w:tcW w:w="603" w:type="dxa"/>
            <w:tcBorders>
              <w:top w:val="nil"/>
              <w:left w:val="nil"/>
              <w:bottom w:val="nil"/>
              <w:right w:val="single" w:sz="4" w:space="0" w:color="auto"/>
            </w:tcBorders>
          </w:tcPr>
          <w:p w14:paraId="649B7F34"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3C6BCD5A" w14:textId="77777777" w:rsidR="00A30D28" w:rsidRPr="0008336B" w:rsidRDefault="00A30D28" w:rsidP="00580505">
            <w:pPr>
              <w:rPr>
                <w:rFonts w:cs="Times New Roman"/>
                <w:szCs w:val="24"/>
              </w:rPr>
            </w:pPr>
          </w:p>
        </w:tc>
        <w:tc>
          <w:tcPr>
            <w:tcW w:w="6821" w:type="dxa"/>
            <w:gridSpan w:val="4"/>
            <w:tcBorders>
              <w:top w:val="nil"/>
              <w:left w:val="single" w:sz="4" w:space="0" w:color="auto"/>
              <w:bottom w:val="nil"/>
              <w:right w:val="nil"/>
            </w:tcBorders>
          </w:tcPr>
          <w:p w14:paraId="0EB1B8E9" w14:textId="77777777" w:rsidR="00A30D28" w:rsidRPr="0008336B" w:rsidRDefault="00A30D28" w:rsidP="00580505">
            <w:pPr>
              <w:rPr>
                <w:rFonts w:cs="Times New Roman"/>
                <w:szCs w:val="24"/>
              </w:rPr>
            </w:pPr>
            <w:r w:rsidRPr="0008336B">
              <w:rPr>
                <w:rFonts w:cs="Times New Roman"/>
                <w:b/>
                <w:color w:val="000000" w:themeColor="text1"/>
                <w:szCs w:val="24"/>
              </w:rPr>
              <w:t>if</w:t>
            </w:r>
            <m:oMath>
              <m:r>
                <w:rPr>
                  <w:rFonts w:ascii="Cambria Math" w:hAnsi="Cambria Math" w:cs="Times New Roman"/>
                  <w:color w:val="000000" w:themeColor="text1"/>
                  <w:szCs w:val="24"/>
                </w:rPr>
                <m:t xml:space="preserve"> </m:t>
              </m:r>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szCs w:val="24"/>
                </w:rPr>
                <m:t>=0)</m:t>
              </m:r>
              <m:r>
                <m:rPr>
                  <m:sty m:val="bi"/>
                </m:rPr>
                <w:rPr>
                  <w:rFonts w:ascii="Cambria Math" w:hAnsi="Cambria Math" w:cs="Times New Roman"/>
                  <w:szCs w:val="24"/>
                </w:rPr>
                <m:t xml:space="preserve"> </m:t>
              </m:r>
            </m:oMath>
            <w:r w:rsidRPr="0008336B">
              <w:rPr>
                <w:rFonts w:cs="Times New Roman"/>
                <w:b/>
                <w:szCs w:val="24"/>
              </w:rPr>
              <w:t>then</w:t>
            </w:r>
            <w:r w:rsidRPr="0008336B">
              <w:rPr>
                <w:rFonts w:cs="Times New Roman"/>
                <w:szCs w:val="24"/>
              </w:rPr>
              <w:t xml:space="preserve"> </w:t>
            </w:r>
          </w:p>
        </w:tc>
      </w:tr>
      <w:tr w:rsidR="00A30D28" w:rsidRPr="0008336B" w14:paraId="16937BF2" w14:textId="77777777" w:rsidTr="00580505">
        <w:tc>
          <w:tcPr>
            <w:tcW w:w="697" w:type="dxa"/>
            <w:tcBorders>
              <w:top w:val="nil"/>
              <w:left w:val="nil"/>
              <w:bottom w:val="nil"/>
              <w:right w:val="nil"/>
            </w:tcBorders>
          </w:tcPr>
          <w:p w14:paraId="12CEB977" w14:textId="77777777" w:rsidR="00A30D28" w:rsidRPr="0008336B" w:rsidRDefault="00A30D28" w:rsidP="00580505">
            <w:pPr>
              <w:jc w:val="right"/>
              <w:rPr>
                <w:rFonts w:cs="Times New Roman"/>
                <w:szCs w:val="24"/>
              </w:rPr>
            </w:pPr>
            <w:r w:rsidRPr="0008336B">
              <w:rPr>
                <w:rFonts w:cs="Times New Roman"/>
                <w:szCs w:val="24"/>
              </w:rPr>
              <w:t>19</w:t>
            </w:r>
          </w:p>
        </w:tc>
        <w:tc>
          <w:tcPr>
            <w:tcW w:w="603" w:type="dxa"/>
            <w:tcBorders>
              <w:top w:val="nil"/>
              <w:left w:val="nil"/>
              <w:bottom w:val="nil"/>
              <w:right w:val="single" w:sz="4" w:space="0" w:color="auto"/>
            </w:tcBorders>
          </w:tcPr>
          <w:p w14:paraId="1FADB40B"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65E0CB1B" w14:textId="77777777" w:rsidR="00A30D28" w:rsidRPr="0008336B" w:rsidRDefault="00A30D28" w:rsidP="00580505">
            <w:pPr>
              <w:rPr>
                <w:rFonts w:cs="Times New Roman"/>
                <w:szCs w:val="24"/>
              </w:rPr>
            </w:pPr>
          </w:p>
        </w:tc>
        <w:tc>
          <w:tcPr>
            <w:tcW w:w="435" w:type="dxa"/>
            <w:tcBorders>
              <w:top w:val="nil"/>
              <w:left w:val="single" w:sz="4" w:space="0" w:color="auto"/>
              <w:bottom w:val="nil"/>
              <w:right w:val="single" w:sz="4" w:space="0" w:color="auto"/>
            </w:tcBorders>
          </w:tcPr>
          <w:p w14:paraId="7BDCC517" w14:textId="77777777" w:rsidR="00A30D28" w:rsidRPr="0008336B" w:rsidRDefault="00A30D28" w:rsidP="00580505">
            <w:pPr>
              <w:rPr>
                <w:rFonts w:cs="Times New Roman"/>
                <w:color w:val="000000" w:themeColor="text1"/>
                <w:szCs w:val="24"/>
              </w:rPr>
            </w:pPr>
          </w:p>
        </w:tc>
        <w:tc>
          <w:tcPr>
            <w:tcW w:w="6386" w:type="dxa"/>
            <w:gridSpan w:val="3"/>
            <w:tcBorders>
              <w:top w:val="nil"/>
              <w:left w:val="single" w:sz="4" w:space="0" w:color="auto"/>
              <w:bottom w:val="nil"/>
              <w:right w:val="nil"/>
            </w:tcBorders>
          </w:tcPr>
          <w:p w14:paraId="5F81EDFA" w14:textId="77777777" w:rsidR="00A30D28" w:rsidRPr="0008336B" w:rsidRDefault="00A30D28" w:rsidP="00580505">
            <w:pPr>
              <w:rPr>
                <w:rFonts w:cs="Times New Roman"/>
                <w:color w:val="000000" w:themeColor="text1"/>
                <w:szCs w:val="24"/>
              </w:rPr>
            </w:pPr>
            <w:r w:rsidRPr="0008336B">
              <w:rPr>
                <w:rFonts w:cs="Times New Roman"/>
                <w:b/>
                <w:color w:val="000000" w:themeColor="text1"/>
                <w:szCs w:val="24"/>
              </w:rPr>
              <w:t>for</w:t>
            </w:r>
            <m:oMath>
              <m:r>
                <w:rPr>
                  <w:rFonts w:ascii="Cambria Math" w:hAnsi="Cambria Math" w:cs="Times New Roman"/>
                  <w:color w:val="000000" w:themeColor="text1"/>
                  <w:szCs w:val="24"/>
                </w:rPr>
                <m:t xml:space="preserve"> k← 1 </m:t>
              </m:r>
            </m:oMath>
            <w:r w:rsidRPr="0008336B">
              <w:rPr>
                <w:rFonts w:cs="Times New Roman"/>
                <w:b/>
                <w:color w:val="000000" w:themeColor="text1"/>
                <w:szCs w:val="24"/>
              </w:rPr>
              <w:t>to</w:t>
            </w:r>
            <m:oMath>
              <m:r>
                <w:rPr>
                  <w:rFonts w:ascii="Cambria Math" w:hAnsi="Cambria Math" w:cs="Times New Roman"/>
                  <w:color w:val="000000" w:themeColor="text1"/>
                  <w:szCs w:val="24"/>
                </w:rPr>
                <m:t xml:space="preserve"> U </m:t>
              </m:r>
            </m:oMath>
            <w:r w:rsidRPr="0008336B">
              <w:rPr>
                <w:rFonts w:cs="Times New Roman"/>
                <w:b/>
                <w:color w:val="000000" w:themeColor="text1"/>
                <w:szCs w:val="24"/>
              </w:rPr>
              <w:t>do</w:t>
            </w:r>
            <m:oMath>
              <m:r>
                <w:rPr>
                  <w:rFonts w:ascii="Cambria Math" w:hAnsi="Cambria Math" w:cs="Times New Roman"/>
                  <w:color w:val="000000" w:themeColor="text1"/>
                  <w:szCs w:val="24"/>
                </w:rPr>
                <m:t xml:space="preserve"> </m:t>
              </m:r>
            </m:oMath>
            <w:r w:rsidRPr="0008336B">
              <w:rPr>
                <w:rFonts w:cs="Times New Roman"/>
                <w:color w:val="000000" w:themeColor="text1"/>
                <w:szCs w:val="24"/>
              </w:rPr>
              <w:t xml:space="preserve"> </w:t>
            </w:r>
          </w:p>
        </w:tc>
      </w:tr>
      <w:tr w:rsidR="00A30D28" w:rsidRPr="0008336B" w14:paraId="2213D082" w14:textId="77777777" w:rsidTr="00580505">
        <w:tc>
          <w:tcPr>
            <w:tcW w:w="697" w:type="dxa"/>
            <w:tcBorders>
              <w:top w:val="nil"/>
              <w:left w:val="nil"/>
              <w:bottom w:val="nil"/>
              <w:right w:val="nil"/>
            </w:tcBorders>
          </w:tcPr>
          <w:p w14:paraId="3306AA83" w14:textId="77777777" w:rsidR="00A30D28" w:rsidRPr="0008336B" w:rsidRDefault="00A30D28" w:rsidP="00580505">
            <w:pPr>
              <w:jc w:val="right"/>
              <w:rPr>
                <w:rFonts w:cs="Times New Roman"/>
                <w:szCs w:val="24"/>
              </w:rPr>
            </w:pPr>
            <w:r w:rsidRPr="0008336B">
              <w:rPr>
                <w:rFonts w:cs="Times New Roman"/>
                <w:szCs w:val="24"/>
              </w:rPr>
              <w:t>20</w:t>
            </w:r>
          </w:p>
        </w:tc>
        <w:tc>
          <w:tcPr>
            <w:tcW w:w="603" w:type="dxa"/>
            <w:tcBorders>
              <w:top w:val="nil"/>
              <w:left w:val="nil"/>
              <w:bottom w:val="nil"/>
              <w:right w:val="single" w:sz="4" w:space="0" w:color="auto"/>
            </w:tcBorders>
          </w:tcPr>
          <w:p w14:paraId="21C834E4"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18A1C561" w14:textId="77777777" w:rsidR="00A30D28" w:rsidRPr="0008336B" w:rsidRDefault="00A30D28" w:rsidP="00580505">
            <w:pPr>
              <w:rPr>
                <w:rFonts w:cs="Times New Roman"/>
                <w:szCs w:val="24"/>
              </w:rPr>
            </w:pPr>
          </w:p>
        </w:tc>
        <w:tc>
          <w:tcPr>
            <w:tcW w:w="435" w:type="dxa"/>
            <w:tcBorders>
              <w:top w:val="nil"/>
              <w:left w:val="single" w:sz="4" w:space="0" w:color="auto"/>
              <w:bottom w:val="nil"/>
              <w:right w:val="single" w:sz="4" w:space="0" w:color="auto"/>
            </w:tcBorders>
          </w:tcPr>
          <w:p w14:paraId="111DD6B5" w14:textId="77777777" w:rsidR="00A30D28" w:rsidRPr="0008336B" w:rsidRDefault="00A30D28" w:rsidP="00580505">
            <w:pPr>
              <w:rPr>
                <w:rFonts w:cs="Times New Roman"/>
                <w:color w:val="000000" w:themeColor="text1"/>
                <w:szCs w:val="24"/>
              </w:rPr>
            </w:pPr>
          </w:p>
        </w:tc>
        <w:tc>
          <w:tcPr>
            <w:tcW w:w="519" w:type="dxa"/>
            <w:tcBorders>
              <w:top w:val="nil"/>
              <w:left w:val="single" w:sz="4" w:space="0" w:color="auto"/>
              <w:bottom w:val="nil"/>
              <w:right w:val="single" w:sz="4" w:space="0" w:color="auto"/>
            </w:tcBorders>
          </w:tcPr>
          <w:p w14:paraId="40C2A7A2" w14:textId="77777777" w:rsidR="00A30D28" w:rsidRPr="0008336B" w:rsidRDefault="00A30D28" w:rsidP="00580505">
            <w:pPr>
              <w:rPr>
                <w:rFonts w:cs="Times New Roman"/>
                <w:b/>
                <w:color w:val="000000" w:themeColor="text1"/>
                <w:szCs w:val="24"/>
              </w:rPr>
            </w:pPr>
          </w:p>
        </w:tc>
        <w:tc>
          <w:tcPr>
            <w:tcW w:w="5867" w:type="dxa"/>
            <w:gridSpan w:val="2"/>
            <w:tcBorders>
              <w:top w:val="nil"/>
              <w:left w:val="single" w:sz="4" w:space="0" w:color="auto"/>
              <w:bottom w:val="nil"/>
              <w:right w:val="nil"/>
            </w:tcBorders>
          </w:tcPr>
          <w:p w14:paraId="06A5CF71" w14:textId="77777777" w:rsidR="00A30D28" w:rsidRPr="0008336B" w:rsidRDefault="00A30D28" w:rsidP="00580505">
            <w:pPr>
              <w:rPr>
                <w:rFonts w:cs="Times New Roman"/>
                <w:color w:val="000000" w:themeColor="text1"/>
                <w:szCs w:val="24"/>
              </w:rPr>
            </w:pPr>
            <w:r w:rsidRPr="0008336B">
              <w:rPr>
                <w:rFonts w:cs="Times New Roman"/>
                <w:b/>
                <w:color w:val="000000" w:themeColor="text1"/>
                <w:szCs w:val="24"/>
              </w:rPr>
              <w:t>if</w:t>
            </w:r>
            <m:oMath>
              <m:r>
                <m:rPr>
                  <m:sty m:val="bi"/>
                </m:rPr>
                <w:rPr>
                  <w:rFonts w:ascii="Cambria Math" w:hAnsi="Cambria Math" w:cs="Times New Roman"/>
                  <w:color w:val="000000" w:themeColor="text1"/>
                  <w:szCs w:val="24"/>
                </w:rPr>
                <m:t xml:space="preser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ρ</m:t>
                      </m:r>
                    </m:sub>
                  </m:sSub>
                  <m:r>
                    <w:rPr>
                      <w:rFonts w:ascii="Cambria Math" w:hAnsi="Cambria Math" w:cs="Times New Roman"/>
                      <w:color w:val="000000" w:themeColor="text1"/>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0k</m:t>
                      </m:r>
                    </m:sub>
                    <m:sup>
                      <m:r>
                        <w:rPr>
                          <w:rFonts w:ascii="Cambria Math" w:hAnsi="Cambria Math" w:cs="Times New Roman"/>
                          <w:szCs w:val="24"/>
                        </w:rPr>
                        <m:t>ρ</m:t>
                      </m:r>
                    </m:sup>
                  </m:sSubSup>
                </m:e>
              </m:d>
            </m:oMath>
            <w:r w:rsidRPr="0008336B">
              <w:rPr>
                <w:rFonts w:cs="Times New Roman"/>
                <w:color w:val="000000" w:themeColor="text1"/>
                <w:szCs w:val="24"/>
              </w:rPr>
              <w:t xml:space="preserve"> </w:t>
            </w:r>
            <w:r w:rsidRPr="0008336B">
              <w:rPr>
                <w:rFonts w:cs="Times New Roman"/>
                <w:b/>
                <w:color w:val="000000" w:themeColor="text1"/>
                <w:szCs w:val="24"/>
              </w:rPr>
              <w:t>then</w:t>
            </w:r>
            <m:oMath>
              <m:r>
                <w:rPr>
                  <w:rFonts w:ascii="Cambria Math" w:hAnsi="Cambria Math" w:cs="Times New Roman"/>
                  <w:color w:val="000000" w:themeColor="text1"/>
                  <w:szCs w:val="24"/>
                </w:rPr>
                <m:t xml:space="preserve"> </m:t>
              </m:r>
            </m:oMath>
          </w:p>
        </w:tc>
      </w:tr>
      <w:tr w:rsidR="00A30D28" w:rsidRPr="0008336B" w14:paraId="64B1F82A" w14:textId="77777777" w:rsidTr="00580505">
        <w:tc>
          <w:tcPr>
            <w:tcW w:w="697" w:type="dxa"/>
            <w:tcBorders>
              <w:top w:val="nil"/>
              <w:left w:val="nil"/>
              <w:bottom w:val="nil"/>
              <w:right w:val="nil"/>
            </w:tcBorders>
          </w:tcPr>
          <w:p w14:paraId="6D32D661" w14:textId="77777777" w:rsidR="00A30D28" w:rsidRPr="0008336B" w:rsidRDefault="00A30D28" w:rsidP="00580505">
            <w:pPr>
              <w:jc w:val="right"/>
              <w:rPr>
                <w:rFonts w:cs="Times New Roman"/>
                <w:szCs w:val="24"/>
              </w:rPr>
            </w:pPr>
            <w:r w:rsidRPr="0008336B">
              <w:rPr>
                <w:rFonts w:cs="Times New Roman"/>
                <w:szCs w:val="24"/>
              </w:rPr>
              <w:t>21</w:t>
            </w:r>
          </w:p>
        </w:tc>
        <w:tc>
          <w:tcPr>
            <w:tcW w:w="603" w:type="dxa"/>
            <w:tcBorders>
              <w:top w:val="nil"/>
              <w:left w:val="nil"/>
              <w:bottom w:val="nil"/>
              <w:right w:val="single" w:sz="4" w:space="0" w:color="auto"/>
            </w:tcBorders>
          </w:tcPr>
          <w:p w14:paraId="52572832"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74ADE1CC" w14:textId="77777777" w:rsidR="00A30D28" w:rsidRPr="0008336B" w:rsidRDefault="00A30D28" w:rsidP="00580505">
            <w:pPr>
              <w:rPr>
                <w:rFonts w:cs="Times New Roman"/>
                <w:szCs w:val="24"/>
              </w:rPr>
            </w:pPr>
          </w:p>
        </w:tc>
        <w:tc>
          <w:tcPr>
            <w:tcW w:w="435" w:type="dxa"/>
            <w:tcBorders>
              <w:top w:val="nil"/>
              <w:left w:val="single" w:sz="4" w:space="0" w:color="auto"/>
              <w:bottom w:val="nil"/>
              <w:right w:val="single" w:sz="4" w:space="0" w:color="auto"/>
            </w:tcBorders>
          </w:tcPr>
          <w:p w14:paraId="4DBC54EE" w14:textId="77777777" w:rsidR="00A30D28" w:rsidRPr="0008336B" w:rsidRDefault="00A30D28" w:rsidP="00580505">
            <w:pPr>
              <w:rPr>
                <w:rFonts w:cs="Times New Roman"/>
                <w:color w:val="000000" w:themeColor="text1"/>
                <w:szCs w:val="24"/>
              </w:rPr>
            </w:pPr>
          </w:p>
        </w:tc>
        <w:tc>
          <w:tcPr>
            <w:tcW w:w="519" w:type="dxa"/>
            <w:tcBorders>
              <w:top w:val="nil"/>
              <w:left w:val="single" w:sz="4" w:space="0" w:color="auto"/>
              <w:bottom w:val="nil"/>
              <w:right w:val="single" w:sz="4" w:space="0" w:color="auto"/>
            </w:tcBorders>
          </w:tcPr>
          <w:p w14:paraId="4D13182F"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7093A83A" w14:textId="77777777" w:rsidR="00A30D28" w:rsidRPr="0008336B" w:rsidRDefault="00A30D28" w:rsidP="00580505">
            <w:pPr>
              <w:rPr>
                <w:rFonts w:cs="Times New Roman"/>
                <w:b/>
                <w:color w:val="000000" w:themeColor="text1"/>
                <w:szCs w:val="24"/>
              </w:rPr>
            </w:pPr>
          </w:p>
        </w:tc>
        <w:tc>
          <w:tcPr>
            <w:tcW w:w="5432" w:type="dxa"/>
            <w:tcBorders>
              <w:top w:val="nil"/>
              <w:left w:val="single" w:sz="4" w:space="0" w:color="auto"/>
              <w:bottom w:val="nil"/>
              <w:right w:val="nil"/>
            </w:tcBorders>
          </w:tcPr>
          <w:p w14:paraId="6BA99B26" w14:textId="77777777" w:rsidR="00A30D28" w:rsidRPr="0008336B" w:rsidRDefault="00DC3331" w:rsidP="005805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γ</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k</m:t>
                      </m:r>
                    </m:sub>
                  </m:sSub>
                </m:sub>
              </m:sSub>
            </m:oMath>
            <w:r w:rsidR="00A30D28" w:rsidRPr="0008336B">
              <w:rPr>
                <w:rFonts w:cs="Times New Roman"/>
                <w:szCs w:val="24"/>
              </w:rPr>
              <w:t xml:space="preserve">           </w:t>
            </w:r>
            <w:r w:rsidR="00A30D28" w:rsidRPr="0008336B">
              <w:rPr>
                <w:rFonts w:ascii="Cambria Math" w:hAnsi="Cambria Math" w:cs="Cambria Math"/>
                <w:szCs w:val="24"/>
              </w:rPr>
              <w:t>⊳</w:t>
            </w:r>
            <w:r w:rsidR="00A30D28" w:rsidRPr="0008336B">
              <w:rPr>
                <w:rFonts w:cs="Times New Roman"/>
                <w:szCs w:val="24"/>
              </w:rPr>
              <w:t xml:space="preserve"> Get a new resistivity value  </w:t>
            </w:r>
          </w:p>
        </w:tc>
      </w:tr>
      <w:tr w:rsidR="00A30D28" w:rsidRPr="0008336B" w14:paraId="1AC6D777" w14:textId="77777777" w:rsidTr="00580505">
        <w:tc>
          <w:tcPr>
            <w:tcW w:w="697" w:type="dxa"/>
            <w:tcBorders>
              <w:top w:val="nil"/>
              <w:left w:val="nil"/>
              <w:bottom w:val="nil"/>
              <w:right w:val="nil"/>
            </w:tcBorders>
          </w:tcPr>
          <w:p w14:paraId="1A8A4ABD" w14:textId="77777777" w:rsidR="00A30D28" w:rsidRPr="0008336B" w:rsidRDefault="00A30D28" w:rsidP="00580505">
            <w:pPr>
              <w:jc w:val="right"/>
              <w:rPr>
                <w:rFonts w:cs="Times New Roman"/>
                <w:szCs w:val="24"/>
              </w:rPr>
            </w:pPr>
            <w:r w:rsidRPr="0008336B">
              <w:rPr>
                <w:rFonts w:cs="Times New Roman"/>
                <w:szCs w:val="24"/>
              </w:rPr>
              <w:t>22</w:t>
            </w:r>
          </w:p>
        </w:tc>
        <w:tc>
          <w:tcPr>
            <w:tcW w:w="603" w:type="dxa"/>
            <w:tcBorders>
              <w:top w:val="nil"/>
              <w:left w:val="nil"/>
              <w:bottom w:val="nil"/>
              <w:right w:val="single" w:sz="4" w:space="0" w:color="auto"/>
            </w:tcBorders>
          </w:tcPr>
          <w:p w14:paraId="4661E237"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3430429B" w14:textId="77777777" w:rsidR="00A30D28" w:rsidRPr="0008336B" w:rsidRDefault="00A30D28" w:rsidP="00580505">
            <w:pPr>
              <w:rPr>
                <w:rFonts w:cs="Times New Roman"/>
                <w:szCs w:val="24"/>
              </w:rPr>
            </w:pPr>
          </w:p>
        </w:tc>
        <w:tc>
          <w:tcPr>
            <w:tcW w:w="435" w:type="dxa"/>
            <w:tcBorders>
              <w:top w:val="nil"/>
              <w:left w:val="single" w:sz="4" w:space="0" w:color="auto"/>
              <w:bottom w:val="nil"/>
              <w:right w:val="single" w:sz="4" w:space="0" w:color="auto"/>
            </w:tcBorders>
          </w:tcPr>
          <w:p w14:paraId="3A77F9FE" w14:textId="77777777" w:rsidR="00A30D28" w:rsidRPr="0008336B" w:rsidRDefault="00A30D28" w:rsidP="00580505">
            <w:pPr>
              <w:rPr>
                <w:rFonts w:cs="Times New Roman"/>
                <w:color w:val="000000" w:themeColor="text1"/>
                <w:szCs w:val="24"/>
              </w:rPr>
            </w:pPr>
          </w:p>
        </w:tc>
        <w:tc>
          <w:tcPr>
            <w:tcW w:w="519" w:type="dxa"/>
            <w:tcBorders>
              <w:top w:val="nil"/>
              <w:left w:val="single" w:sz="4" w:space="0" w:color="auto"/>
              <w:bottom w:val="nil"/>
              <w:right w:val="single" w:sz="4" w:space="0" w:color="auto"/>
            </w:tcBorders>
          </w:tcPr>
          <w:p w14:paraId="27BE5C44"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4CE6721F" w14:textId="77777777" w:rsidR="00A30D28" w:rsidRPr="0008336B" w:rsidRDefault="00A30D28" w:rsidP="00580505">
            <w:pPr>
              <w:rPr>
                <w:rFonts w:cs="Times New Roman"/>
                <w:b/>
                <w:color w:val="000000" w:themeColor="text1"/>
                <w:szCs w:val="24"/>
              </w:rPr>
            </w:pPr>
          </w:p>
        </w:tc>
        <w:tc>
          <w:tcPr>
            <w:tcW w:w="5432" w:type="dxa"/>
            <w:tcBorders>
              <w:top w:val="nil"/>
              <w:left w:val="single" w:sz="4" w:space="0" w:color="auto"/>
              <w:bottom w:val="nil"/>
              <w:right w:val="nil"/>
            </w:tcBorders>
          </w:tcPr>
          <w:p w14:paraId="3FB4EBCC" w14:textId="77777777" w:rsidR="00A30D28" w:rsidRPr="0008336B" w:rsidRDefault="00DC3331" w:rsidP="00580505">
            <w:pPr>
              <w:rPr>
                <w:rFonts w:eastAsiaTheme="minorHAnsi" w:cs="Times New Roman"/>
                <w:color w:val="000000"/>
                <w:szCs w:val="24"/>
                <w:shd w:val="clear" w:color="auto" w:fill="FFFFFF"/>
              </w:rPr>
            </w:pP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L</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v</m:t>
                  </m:r>
                </m:e>
                <m:sub>
                  <m:r>
                    <w:rPr>
                      <w:rFonts w:ascii="Cambria Math" w:hAnsi="Cambria Math" w:cs="Times New Roman"/>
                      <w:szCs w:val="24"/>
                    </w:rPr>
                    <m:t>0k</m:t>
                  </m:r>
                </m:sub>
                <m:sup>
                  <m:r>
                    <w:rPr>
                      <w:rFonts w:ascii="Cambria Math" w:hAnsi="Cambria Math" w:cs="Times New Roman"/>
                      <w:szCs w:val="24"/>
                    </w:rPr>
                    <m:t>L</m:t>
                  </m:r>
                </m:sup>
              </m:sSubSup>
              <m:r>
                <w:rPr>
                  <w:rFonts w:ascii="Cambria Math" w:hAnsi="Cambria Math" w:cs="Times New Roman"/>
                  <w:color w:val="000000" w:themeColor="text1"/>
                  <w:szCs w:val="24"/>
                </w:rPr>
                <m:t xml:space="preserve"> </m:t>
              </m:r>
            </m:oMath>
            <w:r w:rsidR="00A30D28" w:rsidRPr="0008336B">
              <w:rPr>
                <w:rFonts w:cs="Times New Roman"/>
                <w:color w:val="000000" w:themeColor="text1"/>
                <w:szCs w:val="24"/>
              </w:rPr>
              <w:t xml:space="preserve">          </w:t>
            </w:r>
            <w:r w:rsidR="00A30D28" w:rsidRPr="0008336B">
              <w:rPr>
                <w:rFonts w:ascii="Cambria Math" w:hAnsi="Cambria Math" w:cs="Cambria Math"/>
                <w:szCs w:val="24"/>
              </w:rPr>
              <w:t>⊳</w:t>
            </w:r>
            <w:r w:rsidR="00A30D28" w:rsidRPr="0008336B">
              <w:rPr>
                <w:rFonts w:cs="Times New Roman"/>
                <w:szCs w:val="24"/>
              </w:rPr>
              <w:t xml:space="preserve"> Get the new name of the layer</w:t>
            </w:r>
            <m:oMath>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L</m:t>
                  </m:r>
                </m:sub>
              </m:sSub>
            </m:oMath>
            <w:r w:rsidR="00A30D28" w:rsidRPr="0008336B">
              <w:rPr>
                <w:rFonts w:cs="Times New Roman"/>
                <w:szCs w:val="24"/>
              </w:rPr>
              <w:t xml:space="preserve"> </w:t>
            </w:r>
            <w:r w:rsidR="00A30D28" w:rsidRPr="0008336B">
              <w:rPr>
                <w:rFonts w:cs="Times New Roman"/>
                <w:color w:val="000000"/>
                <w:szCs w:val="24"/>
                <w:shd w:val="clear" w:color="auto" w:fill="FFFFFF"/>
              </w:rPr>
              <w:t xml:space="preserve"> </w:t>
            </w:r>
          </w:p>
        </w:tc>
      </w:tr>
      <w:tr w:rsidR="00A30D28" w:rsidRPr="0008336B" w14:paraId="554178C9" w14:textId="77777777" w:rsidTr="00580505">
        <w:tc>
          <w:tcPr>
            <w:tcW w:w="697" w:type="dxa"/>
            <w:tcBorders>
              <w:top w:val="nil"/>
              <w:left w:val="nil"/>
              <w:bottom w:val="nil"/>
              <w:right w:val="nil"/>
            </w:tcBorders>
          </w:tcPr>
          <w:p w14:paraId="5944A85A" w14:textId="77777777" w:rsidR="00A30D28" w:rsidRPr="0008336B" w:rsidRDefault="00A30D28" w:rsidP="00580505">
            <w:pPr>
              <w:jc w:val="right"/>
              <w:rPr>
                <w:rFonts w:cs="Times New Roman"/>
                <w:szCs w:val="24"/>
              </w:rPr>
            </w:pPr>
            <w:r w:rsidRPr="0008336B">
              <w:rPr>
                <w:rFonts w:cs="Times New Roman"/>
                <w:szCs w:val="24"/>
              </w:rPr>
              <w:t>23</w:t>
            </w:r>
          </w:p>
        </w:tc>
        <w:tc>
          <w:tcPr>
            <w:tcW w:w="603" w:type="dxa"/>
            <w:tcBorders>
              <w:top w:val="nil"/>
              <w:left w:val="nil"/>
              <w:bottom w:val="nil"/>
              <w:right w:val="single" w:sz="4" w:space="0" w:color="auto"/>
            </w:tcBorders>
          </w:tcPr>
          <w:p w14:paraId="39FB6069" w14:textId="77777777" w:rsidR="00A30D28" w:rsidRPr="0008336B" w:rsidRDefault="00A30D28" w:rsidP="00580505">
            <w:pPr>
              <w:rPr>
                <w:rFonts w:cs="Times New Roman"/>
                <w:b/>
                <w:color w:val="000000" w:themeColor="text1"/>
                <w:szCs w:val="24"/>
              </w:rPr>
            </w:pPr>
          </w:p>
        </w:tc>
        <w:tc>
          <w:tcPr>
            <w:tcW w:w="519" w:type="dxa"/>
            <w:tcBorders>
              <w:top w:val="nil"/>
              <w:left w:val="single" w:sz="4" w:space="0" w:color="auto"/>
              <w:bottom w:val="nil"/>
              <w:right w:val="single" w:sz="4" w:space="0" w:color="auto"/>
            </w:tcBorders>
          </w:tcPr>
          <w:p w14:paraId="7BAE5C34" w14:textId="77777777" w:rsidR="00A30D28" w:rsidRPr="0008336B" w:rsidRDefault="00A30D28" w:rsidP="00580505">
            <w:pPr>
              <w:rPr>
                <w:rFonts w:cs="Times New Roman"/>
                <w:szCs w:val="24"/>
              </w:rPr>
            </w:pPr>
          </w:p>
        </w:tc>
        <w:tc>
          <w:tcPr>
            <w:tcW w:w="435" w:type="dxa"/>
            <w:tcBorders>
              <w:top w:val="nil"/>
              <w:left w:val="single" w:sz="4" w:space="0" w:color="auto"/>
              <w:bottom w:val="nil"/>
              <w:right w:val="single" w:sz="4" w:space="0" w:color="auto"/>
            </w:tcBorders>
          </w:tcPr>
          <w:p w14:paraId="6B1442B4" w14:textId="77777777" w:rsidR="00A30D28" w:rsidRPr="0008336B" w:rsidRDefault="00A30D28" w:rsidP="00580505">
            <w:pPr>
              <w:rPr>
                <w:rFonts w:cs="Times New Roman"/>
                <w:color w:val="000000" w:themeColor="text1"/>
                <w:szCs w:val="24"/>
              </w:rPr>
            </w:pPr>
          </w:p>
        </w:tc>
        <w:tc>
          <w:tcPr>
            <w:tcW w:w="519" w:type="dxa"/>
            <w:tcBorders>
              <w:top w:val="nil"/>
              <w:left w:val="single" w:sz="4" w:space="0" w:color="auto"/>
              <w:bottom w:val="nil"/>
              <w:right w:val="single" w:sz="4" w:space="0" w:color="auto"/>
            </w:tcBorders>
          </w:tcPr>
          <w:p w14:paraId="034FF180" w14:textId="77777777" w:rsidR="00A30D28" w:rsidRPr="0008336B" w:rsidRDefault="00A30D28" w:rsidP="00580505">
            <w:pPr>
              <w:rPr>
                <w:rFonts w:cs="Times New Roman"/>
                <w:b/>
                <w:color w:val="000000" w:themeColor="text1"/>
                <w:szCs w:val="24"/>
              </w:rPr>
            </w:pPr>
          </w:p>
        </w:tc>
        <w:tc>
          <w:tcPr>
            <w:tcW w:w="435" w:type="dxa"/>
            <w:tcBorders>
              <w:top w:val="nil"/>
              <w:left w:val="single" w:sz="4" w:space="0" w:color="auto"/>
              <w:bottom w:val="nil"/>
              <w:right w:val="single" w:sz="4" w:space="0" w:color="auto"/>
            </w:tcBorders>
          </w:tcPr>
          <w:p w14:paraId="2CF06397" w14:textId="77777777" w:rsidR="00A30D28" w:rsidRPr="0008336B" w:rsidRDefault="00A30D28" w:rsidP="00580505">
            <w:pPr>
              <w:rPr>
                <w:rFonts w:cs="Times New Roman"/>
                <w:b/>
                <w:color w:val="000000" w:themeColor="text1"/>
                <w:szCs w:val="24"/>
              </w:rPr>
            </w:pPr>
          </w:p>
        </w:tc>
        <w:tc>
          <w:tcPr>
            <w:tcW w:w="5432" w:type="dxa"/>
            <w:tcBorders>
              <w:top w:val="nil"/>
              <w:left w:val="single" w:sz="4" w:space="0" w:color="auto"/>
              <w:bottom w:val="nil"/>
              <w:right w:val="nil"/>
            </w:tcBorders>
          </w:tcPr>
          <w:p w14:paraId="1D295228" w14:textId="77777777" w:rsidR="00A30D28" w:rsidRPr="0008336B" w:rsidRDefault="00DC3331" w:rsidP="00580505">
            <w:pPr>
              <w:rPr>
                <w:rFonts w:eastAsiaTheme="minorHAnsi" w:cs="Times New Roman"/>
                <w:color w:val="000000" w:themeColor="text1"/>
                <w:szCs w:val="24"/>
              </w:rPr>
            </w:pPr>
            <m:oMath>
              <m:sSubSup>
                <m:sSubSupPr>
                  <m:ctrlPr>
                    <w:rPr>
                      <w:rFonts w:ascii="Cambria Math" w:hAnsi="Cambria Math" w:cs="Times New Roman"/>
                      <w:i/>
                      <w:szCs w:val="24"/>
                    </w:rPr>
                  </m:ctrlPr>
                </m:sSubSupPr>
                <m:e>
                  <m:r>
                    <w:rPr>
                      <w:rFonts w:ascii="Cambria Math" w:hAnsi="Cambria Math" w:cs="Times New Roman"/>
                      <w:szCs w:val="24"/>
                    </w:rPr>
                    <m:t>S</m:t>
                  </m:r>
                </m:e>
                <m:sub>
                  <m:sSub>
                    <m:sSubPr>
                      <m:ctrlPr>
                        <w:rPr>
                          <w:rFonts w:ascii="Cambria Math" w:hAnsi="Cambria Math" w:cs="Times New Roman"/>
                          <w:i/>
                          <w:szCs w:val="24"/>
                        </w:rPr>
                      </m:ctrlPr>
                    </m:sSubPr>
                    <m:e>
                      <m:r>
                        <w:rPr>
                          <w:rFonts w:ascii="Cambria Math" w:hAnsi="Cambria Math" w:cs="Times New Roman"/>
                          <w:szCs w:val="24"/>
                        </w:rPr>
                        <m:t>0</m:t>
                      </m:r>
                    </m:e>
                    <m:sub>
                      <m:r>
                        <w:rPr>
                          <w:rFonts w:ascii="Cambria Math" w:hAnsi="Cambria Math" w:cs="Times New Roman"/>
                          <w:szCs w:val="24"/>
                        </w:rPr>
                        <m:t>ij</m:t>
                      </m:r>
                    </m:sub>
                  </m:sSub>
                </m:sub>
                <m:sup>
                  <m:r>
                    <w:rPr>
                      <w:rFonts w:ascii="Cambria Math" w:hAnsi="Cambria Math" w:cs="Times New Roman"/>
                      <w:szCs w:val="24"/>
                    </w:rPr>
                    <m:t>⊺</m:t>
                  </m:r>
                </m:sup>
              </m:sSubSup>
              <m:r>
                <w:rPr>
                  <w:rFonts w:ascii="Cambria Math" w:hAnsi="Cambria Math" w:cs="Times New Roman"/>
                  <w:color w:val="000000" w:themeColor="text1"/>
                  <w:szCs w:val="24"/>
                </w:rPr>
                <m:t xml:space="preserve">← </m:t>
              </m:r>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oMath>
            <w:r w:rsidR="00A30D28" w:rsidRPr="0008336B">
              <w:rPr>
                <w:rFonts w:cs="Times New Roman"/>
                <w:color w:val="000000" w:themeColor="text1"/>
                <w:szCs w:val="24"/>
              </w:rPr>
              <w:t xml:space="preserve"> </w:t>
            </w:r>
          </w:p>
        </w:tc>
      </w:tr>
      <w:tr w:rsidR="00A30D28" w:rsidRPr="0008336B" w14:paraId="692ABEEB" w14:textId="77777777" w:rsidTr="00580505">
        <w:tc>
          <w:tcPr>
            <w:tcW w:w="697" w:type="dxa"/>
            <w:tcBorders>
              <w:top w:val="nil"/>
              <w:left w:val="nil"/>
              <w:bottom w:val="nil"/>
              <w:right w:val="nil"/>
            </w:tcBorders>
          </w:tcPr>
          <w:p w14:paraId="4BC38FF6" w14:textId="77777777" w:rsidR="00A30D28" w:rsidRPr="0008336B" w:rsidRDefault="00A30D28" w:rsidP="00580505">
            <w:pPr>
              <w:jc w:val="right"/>
              <w:rPr>
                <w:rFonts w:cs="Times New Roman"/>
                <w:szCs w:val="24"/>
              </w:rPr>
            </w:pPr>
            <w:r w:rsidRPr="0008336B">
              <w:rPr>
                <w:rFonts w:cs="Times New Roman"/>
                <w:szCs w:val="24"/>
              </w:rPr>
              <w:t>24</w:t>
            </w:r>
          </w:p>
        </w:tc>
        <w:tc>
          <w:tcPr>
            <w:tcW w:w="7943" w:type="dxa"/>
            <w:gridSpan w:val="6"/>
            <w:tcBorders>
              <w:top w:val="nil"/>
              <w:left w:val="nil"/>
              <w:bottom w:val="nil"/>
              <w:right w:val="nil"/>
            </w:tcBorders>
          </w:tcPr>
          <w:p w14:paraId="28769B26" w14:textId="77777777" w:rsidR="00A30D28" w:rsidRPr="0008336B" w:rsidRDefault="00A30D28" w:rsidP="00580505">
            <w:pPr>
              <w:rPr>
                <w:rFonts w:eastAsiaTheme="minorHAnsi" w:cs="Times New Roman"/>
                <w:color w:val="000000" w:themeColor="text1"/>
                <w:szCs w:val="24"/>
              </w:rPr>
            </w:pPr>
            <m:oMath>
              <m:r>
                <w:rPr>
                  <w:rFonts w:ascii="Cambria Math" w:hAnsi="Cambria Math" w:cs="Times New Roman"/>
                  <w:color w:val="000000" w:themeColor="text1"/>
                  <w:szCs w:val="24"/>
                </w:rPr>
                <m:t xml:space="preserve">T </m:t>
              </m:r>
              <m:r>
                <w:rPr>
                  <w:rFonts w:ascii="Cambria Math" w:hAnsi="Cambria Math" w:cs="Times New Roman"/>
                  <w:szCs w:val="24"/>
                </w:rPr>
                <m:t xml:space="preserve">←T+ </m:t>
              </m:r>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ρ</m:t>
                  </m:r>
                </m:sub>
              </m:sSub>
            </m:oMath>
            <w:r w:rsidRPr="0008336B">
              <w:rPr>
                <w:rFonts w:cs="Times New Roman"/>
                <w:color w:val="000000" w:themeColor="text1"/>
                <w:szCs w:val="24"/>
              </w:rPr>
              <w:t xml:space="preserve">                                                </w:t>
            </w:r>
            <w:r w:rsidRPr="0008336B">
              <w:rPr>
                <w:rFonts w:ascii="Cambria Math" w:hAnsi="Cambria Math" w:cs="Cambria Math"/>
                <w:szCs w:val="24"/>
              </w:rPr>
              <w:t>⊳</w:t>
            </w:r>
            <w:r w:rsidRPr="0008336B">
              <w:rPr>
                <w:rFonts w:cs="Times New Roman"/>
                <w:szCs w:val="24"/>
              </w:rPr>
              <w:t xml:space="preserve"> Updated  </w:t>
            </w:r>
            <m:oMath>
              <m:r>
                <w:rPr>
                  <w:rFonts w:ascii="Cambria Math" w:hAnsi="Cambria Math" w:cs="Times New Roman"/>
                  <w:szCs w:val="24"/>
                </w:rPr>
                <m:t>TRES</m:t>
              </m:r>
            </m:oMath>
            <w:r w:rsidRPr="0008336B">
              <w:rPr>
                <w:rFonts w:cs="Times New Roman"/>
                <w:szCs w:val="24"/>
              </w:rPr>
              <w:t xml:space="preserve"> </w:t>
            </w:r>
          </w:p>
        </w:tc>
      </w:tr>
      <w:tr w:rsidR="00A30D28" w:rsidRPr="0008336B" w14:paraId="0C877DCD" w14:textId="77777777" w:rsidTr="00580505">
        <w:tc>
          <w:tcPr>
            <w:tcW w:w="697" w:type="dxa"/>
            <w:tcBorders>
              <w:top w:val="nil"/>
              <w:left w:val="nil"/>
              <w:bottom w:val="nil"/>
              <w:right w:val="nil"/>
            </w:tcBorders>
          </w:tcPr>
          <w:p w14:paraId="27EB2D77" w14:textId="77777777" w:rsidR="00A30D28" w:rsidRPr="0008336B" w:rsidRDefault="00A30D28" w:rsidP="00580505">
            <w:pPr>
              <w:jc w:val="right"/>
              <w:rPr>
                <w:rFonts w:cs="Times New Roman"/>
                <w:szCs w:val="24"/>
              </w:rPr>
            </w:pPr>
            <w:r w:rsidRPr="0008336B">
              <w:rPr>
                <w:rFonts w:cs="Times New Roman"/>
                <w:szCs w:val="24"/>
              </w:rPr>
              <w:t>25</w:t>
            </w:r>
          </w:p>
        </w:tc>
        <w:tc>
          <w:tcPr>
            <w:tcW w:w="7943" w:type="dxa"/>
            <w:gridSpan w:val="6"/>
            <w:tcBorders>
              <w:top w:val="nil"/>
              <w:left w:val="nil"/>
              <w:bottom w:val="nil"/>
              <w:right w:val="nil"/>
            </w:tcBorders>
          </w:tcPr>
          <w:p w14:paraId="043BFDE2" w14:textId="77777777" w:rsidR="00A30D28" w:rsidRPr="0008336B" w:rsidRDefault="00A30D28" w:rsidP="00580505">
            <w:pPr>
              <w:rPr>
                <w:rFonts w:cs="Times New Roman"/>
                <w:color w:val="000000" w:themeColor="text1"/>
                <w:szCs w:val="24"/>
              </w:rPr>
            </w:pPr>
            <m:oMath>
              <m:r>
                <w:rPr>
                  <w:rFonts w:ascii="Cambria Math" w:hAnsi="Cambria Math" w:cs="Times New Roman"/>
                  <w:color w:val="000000" w:themeColor="text1"/>
                  <w:szCs w:val="24"/>
                </w:rPr>
                <m:t>L  ←</m:t>
              </m:r>
              <m:r>
                <w:rPr>
                  <w:rFonts w:ascii="Cambria Math" w:hAnsi="Cambria Math" w:cs="Times New Roman"/>
                  <w:szCs w:val="24"/>
                </w:rPr>
                <m:t xml:space="preserve">L+ </m:t>
              </m:r>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L</m:t>
                  </m:r>
                </m:sub>
              </m:sSub>
            </m:oMath>
            <w:r w:rsidRPr="0008336B">
              <w:rPr>
                <w:rFonts w:cs="Times New Roman"/>
                <w:szCs w:val="24"/>
              </w:rPr>
              <w:t xml:space="preserve">                                                 </w:t>
            </w:r>
            <w:r w:rsidRPr="0008336B">
              <w:rPr>
                <w:rFonts w:ascii="Cambria Math" w:hAnsi="Cambria Math" w:cs="Cambria Math"/>
                <w:szCs w:val="24"/>
              </w:rPr>
              <w:t>⊳</w:t>
            </w:r>
            <w:r w:rsidRPr="0008336B">
              <w:rPr>
                <w:rFonts w:cs="Times New Roman"/>
                <w:szCs w:val="24"/>
              </w:rPr>
              <w:t xml:space="preserve"> Updated  LN </w:t>
            </w:r>
          </w:p>
        </w:tc>
      </w:tr>
      <w:tr w:rsidR="00A30D28" w:rsidRPr="0008336B" w14:paraId="76C51A64" w14:textId="77777777" w:rsidTr="00580505">
        <w:tc>
          <w:tcPr>
            <w:tcW w:w="697" w:type="dxa"/>
            <w:tcBorders>
              <w:top w:val="nil"/>
              <w:left w:val="nil"/>
              <w:bottom w:val="single" w:sz="4" w:space="0" w:color="auto"/>
              <w:right w:val="nil"/>
            </w:tcBorders>
          </w:tcPr>
          <w:p w14:paraId="44F1EBE0" w14:textId="77777777" w:rsidR="00A30D28" w:rsidRPr="0008336B" w:rsidRDefault="00A30D28" w:rsidP="00580505">
            <w:pPr>
              <w:jc w:val="right"/>
              <w:rPr>
                <w:rFonts w:cs="Times New Roman"/>
                <w:szCs w:val="24"/>
              </w:rPr>
            </w:pPr>
            <w:r w:rsidRPr="0008336B">
              <w:rPr>
                <w:rFonts w:cs="Times New Roman"/>
                <w:szCs w:val="24"/>
              </w:rPr>
              <w:t>26</w:t>
            </w:r>
          </w:p>
        </w:tc>
        <w:tc>
          <w:tcPr>
            <w:tcW w:w="7943" w:type="dxa"/>
            <w:gridSpan w:val="6"/>
            <w:tcBorders>
              <w:top w:val="nil"/>
              <w:left w:val="nil"/>
              <w:bottom w:val="single" w:sz="4" w:space="0" w:color="auto"/>
              <w:right w:val="nil"/>
            </w:tcBorders>
          </w:tcPr>
          <w:p w14:paraId="0FF2D861" w14:textId="77777777" w:rsidR="00A30D28" w:rsidRPr="0008336B" w:rsidRDefault="00A30D28" w:rsidP="00580505">
            <w:pPr>
              <w:rPr>
                <w:rFonts w:cs="Times New Roman"/>
                <w:szCs w:val="24"/>
              </w:rPr>
            </w:pPr>
            <w:r w:rsidRPr="0008336B">
              <w:rPr>
                <w:rFonts w:cs="Times New Roman"/>
                <w:b/>
                <w:color w:val="000000" w:themeColor="text1"/>
                <w:szCs w:val="24"/>
              </w:rPr>
              <w:t xml:space="preserve">return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p>
          <w:p w14:paraId="7263B935" w14:textId="77777777" w:rsidR="00A30D28" w:rsidRPr="0008336B" w:rsidRDefault="00A30D28" w:rsidP="00580505">
            <w:pPr>
              <w:rPr>
                <w:rFonts w:cs="Times New Roman"/>
                <w:szCs w:val="24"/>
              </w:rPr>
            </w:pPr>
          </w:p>
        </w:tc>
      </w:tr>
    </w:tbl>
    <w:p w14:paraId="02925D27" w14:textId="77777777" w:rsidR="00A30D28" w:rsidRPr="0008336B" w:rsidRDefault="00A30D28" w:rsidP="00A30D28">
      <w:pPr>
        <w:spacing w:line="480" w:lineRule="auto"/>
        <w:jc w:val="both"/>
        <w:rPr>
          <w:rFonts w:cs="Times New Roman"/>
          <w:color w:val="FF0000"/>
          <w:szCs w:val="24"/>
        </w:rPr>
      </w:pPr>
    </w:p>
    <w:p w14:paraId="440C4728" w14:textId="5A257C0B" w:rsidR="00A30D28" w:rsidRPr="0008336B" w:rsidRDefault="00A30D28" w:rsidP="00A30D28">
      <w:pPr>
        <w:spacing w:line="480" w:lineRule="auto"/>
        <w:ind w:firstLine="360"/>
        <w:jc w:val="both"/>
        <w:rPr>
          <w:rFonts w:cs="Times New Roman"/>
          <w:color w:val="000000" w:themeColor="text1"/>
          <w:szCs w:val="24"/>
        </w:rPr>
      </w:pPr>
      <w:r w:rsidRPr="0008336B">
        <w:rPr>
          <w:rFonts w:cs="Times New Roman"/>
          <w:szCs w:val="24"/>
        </w:rPr>
        <w:t xml:space="preserve">Another way to set </w:t>
      </w:r>
      <w:r w:rsidRPr="0008336B">
        <w:rPr>
          <w:rFonts w:cs="Times New Roman"/>
          <w:color w:val="000000" w:themeColor="text1"/>
          <w:szCs w:val="24"/>
        </w:rPr>
        <w:t xml:space="preserve">the layer name with accuracy is to provide some additional layer attributes such </w:t>
      </w:r>
      <w:r w:rsidRPr="0008336B">
        <w:rPr>
          <w:rFonts w:cs="Times New Roman"/>
        </w:rPr>
        <w:t>as the layer’</w:t>
      </w:r>
      <w:ins w:id="322" w:author="asus" w:date="2021-08-27T11:00:00Z">
        <w:r w:rsidR="008567D8">
          <w:rPr>
            <w:rFonts w:cs="Times New Roman"/>
          </w:rPr>
          <w:t>s</w:t>
        </w:r>
      </w:ins>
      <w:r w:rsidRPr="0008336B">
        <w:rPr>
          <w:rFonts w:cs="Times New Roman"/>
        </w:rPr>
        <w:t xml:space="preserve"> FDCG symbols</w:t>
      </w:r>
      <w:r w:rsidRPr="0008336B">
        <w:rPr>
          <w:rStyle w:val="FootnoteReference"/>
          <w:rFonts w:cs="Times New Roman"/>
        </w:rPr>
        <w:footnoteReference w:id="6"/>
      </w:r>
      <w:r w:rsidRPr="0008336B">
        <w:rPr>
          <w:rFonts w:cs="Times New Roman"/>
        </w:rPr>
        <w:t>, the layer porosity, the layer permeability</w:t>
      </w:r>
      <w:r w:rsidRPr="0008336B">
        <w:rPr>
          <w:rStyle w:val="FootnoteReference"/>
          <w:rFonts w:cs="Times New Roman"/>
        </w:rPr>
        <w:footnoteReference w:id="7"/>
      </w:r>
      <w:r w:rsidRPr="0008336B">
        <w:rPr>
          <w:rFonts w:cs="Times New Roman"/>
        </w:rPr>
        <w:t xml:space="preserve"> , etc. Once the layer attributes are given, the fourth step is triggered to forecast the layer name using the database properties. </w:t>
      </w:r>
    </w:p>
    <w:p w14:paraId="2612A6E5" w14:textId="77777777" w:rsidR="00A30D28" w:rsidRPr="0008336B" w:rsidRDefault="00A30D28" w:rsidP="00A30D28">
      <w:pPr>
        <w:pStyle w:val="ListParagraph"/>
        <w:numPr>
          <w:ilvl w:val="0"/>
          <w:numId w:val="27"/>
        </w:numPr>
        <w:spacing w:line="480" w:lineRule="auto"/>
        <w:jc w:val="both"/>
        <w:rPr>
          <w:rFonts w:cs="Times New Roman"/>
          <w:b/>
        </w:rPr>
      </w:pPr>
      <w:commentRangeStart w:id="323"/>
      <w:r w:rsidRPr="0008336B">
        <w:rPr>
          <w:rFonts w:cs="Times New Roman"/>
          <w:b/>
        </w:rPr>
        <w:t>Step</w:t>
      </w:r>
      <w:commentRangeEnd w:id="323"/>
      <w:r w:rsidR="008567D8">
        <w:rPr>
          <w:rStyle w:val="CommentReference"/>
        </w:rPr>
        <w:commentReference w:id="323"/>
      </w:r>
      <w:r w:rsidRPr="0008336B">
        <w:rPr>
          <w:rFonts w:cs="Times New Roman"/>
          <w:b/>
        </w:rPr>
        <w:t xml:space="preserve"> 4: Predict the layer name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m:rPr>
            <m:sty m:val="bi"/>
          </m:rPr>
          <w:rPr>
            <w:rFonts w:ascii="Cambria Math" w:hAnsi="Cambria Math" w:cs="Times New Roman"/>
          </w:rPr>
          <m:t xml:space="preserve"> </m:t>
        </m:r>
      </m:oMath>
      <w:r w:rsidRPr="0008336B">
        <w:rPr>
          <w:rFonts w:cs="Times New Roman"/>
          <w:b/>
        </w:rPr>
        <w:t>based on the layer attributes using ANN</w:t>
      </w:r>
    </w:p>
    <w:p w14:paraId="3499761C" w14:textId="60331CFD" w:rsidR="00A30D28" w:rsidRPr="0008336B" w:rsidRDefault="00A30D28" w:rsidP="00A30D28">
      <w:pPr>
        <w:spacing w:line="480" w:lineRule="auto"/>
        <w:ind w:firstLine="360"/>
        <w:jc w:val="both"/>
        <w:rPr>
          <w:rFonts w:cs="Times New Roman"/>
        </w:rPr>
      </w:pPr>
      <w:r w:rsidRPr="0008336B">
        <w:rPr>
          <w:rFonts w:cs="Times New Roman"/>
        </w:rPr>
        <w:t xml:space="preserve">This step is optional but useful </w:t>
      </w:r>
      <w:del w:id="324" w:author="asus" w:date="2021-08-27T11:02:00Z">
        <w:r w:rsidRPr="0008336B" w:rsidDel="008567D8">
          <w:rPr>
            <w:rFonts w:cs="Times New Roman"/>
          </w:rPr>
          <w:delText>to accurate</w:delText>
        </w:r>
      </w:del>
      <w:ins w:id="325" w:author="asus" w:date="2021-08-27T11:02:00Z">
        <w:r w:rsidR="008567D8">
          <w:rPr>
            <w:rFonts w:cs="Times New Roman"/>
          </w:rPr>
          <w:t>in making</w:t>
        </w:r>
      </w:ins>
      <w:r w:rsidRPr="0008336B">
        <w:rPr>
          <w:rFonts w:cs="Times New Roman"/>
        </w:rPr>
        <w:t xml:space="preserve"> the geophysical interpretation </w:t>
      </w:r>
      <w:ins w:id="326" w:author="asus" w:date="2021-08-27T11:02:00Z">
        <w:r w:rsidR="008567D8">
          <w:rPr>
            <w:rFonts w:cs="Times New Roman"/>
          </w:rPr>
          <w:t xml:space="preserve">accurate </w:t>
        </w:r>
      </w:ins>
      <w:r w:rsidRPr="0008336B">
        <w:rPr>
          <w:rFonts w:cs="Times New Roman"/>
        </w:rPr>
        <w:t xml:space="preserve">by setting the real name of the underground layer in the model. In addition, the layer names, as well as their thicknesses from the stratigraphy log, become useful for the purchase of the Polyvinyl chloride pipes before the drilling operations. </w:t>
      </w:r>
    </w:p>
    <w:p w14:paraId="7E54DE9E" w14:textId="367CF081" w:rsidR="00A30D28" w:rsidRPr="0008336B" w:rsidRDefault="00A30D28" w:rsidP="00A30D28">
      <w:pPr>
        <w:spacing w:line="480" w:lineRule="auto"/>
        <w:ind w:firstLine="360"/>
        <w:jc w:val="both"/>
        <w:rPr>
          <w:rFonts w:cs="Times New Roman"/>
          <w:color w:val="000000" w:themeColor="text1"/>
          <w:szCs w:val="24"/>
        </w:rPr>
      </w:pPr>
      <w:r w:rsidRPr="0008336B">
        <w:rPr>
          <w:rFonts w:cs="Times New Roman"/>
        </w:rPr>
        <w:t xml:space="preserve">If the layer </w:t>
      </w:r>
      <w:bookmarkStart w:id="327" w:name="_Hlk79416822"/>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 xml:space="preserve"> </m:t>
        </m:r>
      </m:oMath>
      <w:bookmarkEnd w:id="327"/>
      <w:r w:rsidRPr="0008336B">
        <w:rPr>
          <w:rFonts w:cs="Times New Roman"/>
          <w:szCs w:val="24"/>
        </w:rPr>
        <w:t>with attributes</w:t>
      </w:r>
      <m:oMath>
        <m:r>
          <w:rPr>
            <w:rFonts w:ascii="Cambria Math" w:hAnsi="Cambria Math" w:cs="Times New Roman"/>
            <w:szCs w:val="24"/>
          </w:rPr>
          <m:t xml:space="preserve"> </m:t>
        </m:r>
      </m:oMath>
      <w:r w:rsidRPr="0008336B">
        <w:rPr>
          <w:rFonts w:cs="Times New Roman"/>
        </w:rPr>
        <w:t>(</w:t>
      </w:r>
      <w:bookmarkStart w:id="328" w:name="_Hlk79416802"/>
      <m:oMath>
        <m:sSub>
          <m:sSubPr>
            <m:ctrlPr>
              <w:rPr>
                <w:rFonts w:ascii="Cambria Math" w:hAnsi="Cambria Math" w:cs="Times New Roman"/>
                <w:b/>
                <w:i/>
              </w:rPr>
            </m:ctrlPr>
          </m:sSubPr>
          <m:e>
            <m:r>
              <w:rPr>
                <w:rFonts w:ascii="Cambria Math" w:hAnsi="Cambria Math" w:cs="Times New Roman"/>
              </w:rPr>
              <m:t>l</m:t>
            </m:r>
          </m:e>
          <m:sub>
            <m:r>
              <w:rPr>
                <w:rFonts w:ascii="Cambria Math" w:hAnsi="Cambria Math" w:cs="Times New Roman"/>
              </w:rPr>
              <m:t>attr</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  m</m:t>
            </m:r>
            <m:r>
              <m:rPr>
                <m:scr m:val="double-struck"/>
              </m:rPr>
              <w:rPr>
                <w:rFonts w:ascii="Cambria Math" w:hAnsi="Cambria Math" w:cs="Times New Roman"/>
              </w:rPr>
              <m:t xml:space="preserve">∈N  </m:t>
            </m:r>
          </m:e>
        </m:d>
        <w:bookmarkEnd w:id="328"/>
        <m:r>
          <w:rPr>
            <w:rFonts w:ascii="Cambria Math" w:hAnsi="Cambria Math" w:cs="Times New Roman"/>
          </w:rPr>
          <m:t xml:space="preserve">) </m:t>
        </m:r>
      </m:oMath>
      <w:r w:rsidRPr="0008336B">
        <w:rPr>
          <w:rFonts w:cs="Times New Roman"/>
        </w:rPr>
        <w:t xml:space="preserve"> are given, the ANN method </w:t>
      </w:r>
      <w:r w:rsidRPr="0008336B">
        <w:rPr>
          <w:rFonts w:cs="Times New Roman"/>
          <w:szCs w:val="24"/>
        </w:rPr>
        <w:t>is used</w:t>
      </w:r>
      <w:r w:rsidRPr="0008336B">
        <w:rPr>
          <w:rFonts w:cs="Times New Roman"/>
        </w:rPr>
        <w:t xml:space="preserve"> to predict the layer name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 xml:space="preserve"> </m:t>
        </m:r>
      </m:oMath>
      <w:r w:rsidRPr="0008336B">
        <w:rPr>
          <w:rFonts w:cs="Times New Roman"/>
          <w:szCs w:val="24"/>
        </w:rPr>
        <w:t xml:space="preserve"> . Therefore, </w:t>
      </w:r>
      <w:r w:rsidRPr="0008336B">
        <w:rPr>
          <w:rFonts w:cs="Times New Roman"/>
        </w:rPr>
        <w:t xml:space="preserve">the PT database is trained considering each </w:t>
      </w:r>
      <m:oMath>
        <m:r>
          <m:rPr>
            <m:sty m:val="p"/>
          </m:rPr>
          <w:rPr>
            <w:rFonts w:ascii="Cambria Math" w:hAnsi="Cambria Math" w:cs="Times New Roman"/>
          </w:rPr>
          <m:t>Γ</m:t>
        </m:r>
      </m:oMath>
      <w:r w:rsidRPr="0008336B">
        <w:rPr>
          <w:rFonts w:cs="Times New Roman"/>
        </w:rPr>
        <w:t xml:space="preserve"> property as a feature. Within </w:t>
      </w:r>
      <m:oMath>
        <m:r>
          <m:rPr>
            <m:sty m:val="p"/>
          </m:rPr>
          <w:rPr>
            <w:rFonts w:ascii="Cambria Math" w:hAnsi="Cambria Math" w:cs="Times New Roman"/>
            <w:color w:val="000000" w:themeColor="text1"/>
            <w:szCs w:val="24"/>
          </w:rPr>
          <m:t>Γ</m:t>
        </m:r>
      </m:oMath>
      <w:r w:rsidRPr="0008336B">
        <w:rPr>
          <w:rFonts w:cs="Times New Roman"/>
        </w:rPr>
        <w:t xml:space="preserve">, rocks are categorized into four groups such as the sedimentary rocks, metamorphic rocks, igneous rocks, and basement rocks.  The basement rocks are igneous rocks with resistivity values greater than 15 000 Ω.m. The algorithms to compute </w:t>
      </w:r>
      <w:commentRangeStart w:id="329"/>
      <w:r w:rsidRPr="0008336B">
        <w:rPr>
          <w:rFonts w:cs="Times New Roman"/>
        </w:rPr>
        <w:t>the</w:t>
      </w:r>
      <w:commentRangeEnd w:id="329"/>
      <w:r w:rsidR="008567D8">
        <w:rPr>
          <w:rStyle w:val="CommentReference"/>
        </w:rPr>
        <w:commentReference w:id="329"/>
      </w:r>
      <w:r w:rsidRPr="0008336B">
        <w:rPr>
          <w:rFonts w:cs="Times New Roman"/>
        </w:rPr>
        <w:t xml:space="preserve"> predict the layer name is well documented in appendices. Providing more attributes will </w:t>
      </w:r>
      <w:ins w:id="330" w:author="asus" w:date="2021-08-27T11:06:00Z">
        <w:r w:rsidR="008567D8">
          <w:rPr>
            <w:rFonts w:cs="Times New Roman"/>
          </w:rPr>
          <w:t xml:space="preserve">help in the </w:t>
        </w:r>
      </w:ins>
      <w:r w:rsidRPr="0008336B">
        <w:rPr>
          <w:rFonts w:cs="Times New Roman"/>
        </w:rPr>
        <w:t>accura</w:t>
      </w:r>
      <w:ins w:id="331" w:author="asus" w:date="2021-08-27T11:06:00Z">
        <w:r w:rsidR="008567D8">
          <w:rPr>
            <w:rFonts w:cs="Times New Roman"/>
          </w:rPr>
          <w:t xml:space="preserve">cy of </w:t>
        </w:r>
      </w:ins>
      <w:del w:id="332" w:author="asus" w:date="2021-08-27T11:06:00Z">
        <w:r w:rsidRPr="0008336B" w:rsidDel="008567D8">
          <w:rPr>
            <w:rFonts w:cs="Times New Roman"/>
          </w:rPr>
          <w:delText>te the prediction</w:delText>
        </w:r>
      </w:del>
      <w:ins w:id="333" w:author="asus" w:date="2021-08-27T11:06:00Z">
        <w:r w:rsidR="008567D8">
          <w:rPr>
            <w:rFonts w:cs="Times New Roman"/>
          </w:rPr>
          <w:t>predicting</w:t>
        </w:r>
      </w:ins>
      <w:r w:rsidRPr="0008336B">
        <w:rPr>
          <w:rFonts w:cs="Times New Roman"/>
        </w:rPr>
        <w:t xml:space="preserve"> </w:t>
      </w:r>
      <w:del w:id="334" w:author="asus" w:date="2021-08-27T11:06:00Z">
        <w:r w:rsidRPr="0008336B" w:rsidDel="008567D8">
          <w:rPr>
            <w:rFonts w:cs="Times New Roman"/>
          </w:rPr>
          <w:delText xml:space="preserve">of </w:delText>
        </w:r>
      </w:del>
      <w:r w:rsidRPr="0008336B">
        <w:rPr>
          <w:rFonts w:cs="Times New Roman"/>
        </w:rPr>
        <w:t xml:space="preserve">the layer name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oMath>
      <w:r w:rsidRPr="0008336B">
        <w:rPr>
          <w:rFonts w:cs="Times New Roman"/>
        </w:rPr>
        <w:t xml:space="preserve">. </w:t>
      </w:r>
      <w:r w:rsidRPr="0008336B">
        <w:rPr>
          <w:rFonts w:cs="Times New Roman"/>
        </w:rPr>
        <w:fldChar w:fldCharType="begin"/>
      </w:r>
      <w:r w:rsidRPr="0008336B">
        <w:rPr>
          <w:rFonts w:cs="Times New Roman"/>
        </w:rPr>
        <w:instrText xml:space="preserve"> REF _Ref80207446 \h  \* MERGEFORMAT </w:instrText>
      </w:r>
      <w:r w:rsidRPr="0008336B">
        <w:rPr>
          <w:rFonts w:cs="Times New Roman"/>
        </w:rPr>
      </w:r>
      <w:r w:rsidRPr="0008336B">
        <w:rPr>
          <w:rFonts w:cs="Times New Roman"/>
        </w:rPr>
        <w:fldChar w:fldCharType="separate"/>
      </w:r>
      <w:r w:rsidRPr="0008336B">
        <w:t xml:space="preserve">Figure </w:t>
      </w:r>
      <w:r w:rsidRPr="0008336B">
        <w:rPr>
          <w:noProof/>
        </w:rPr>
        <w:t>5</w:t>
      </w:r>
      <w:r w:rsidRPr="0008336B">
        <w:rPr>
          <w:rFonts w:cs="Times New Roman"/>
        </w:rPr>
        <w:fldChar w:fldCharType="end"/>
      </w:r>
      <w:r w:rsidRPr="0008336B">
        <w:rPr>
          <w:rFonts w:cs="Times New Roman"/>
        </w:rPr>
        <w:t xml:space="preserve"> illustrates all the aforementioned steps.</w:t>
      </w:r>
    </w:p>
    <w:p w14:paraId="18ED5A6C" w14:textId="77777777" w:rsidR="00A30D28" w:rsidRPr="0008336B" w:rsidRDefault="00A30D28" w:rsidP="00A30D28">
      <w:pPr>
        <w:pStyle w:val="ListParagraph"/>
        <w:numPr>
          <w:ilvl w:val="0"/>
          <w:numId w:val="27"/>
        </w:numPr>
        <w:spacing w:line="480" w:lineRule="auto"/>
        <w:jc w:val="both"/>
        <w:rPr>
          <w:rFonts w:cs="Times New Roman"/>
          <w:b/>
        </w:rPr>
      </w:pPr>
      <w:commentRangeStart w:id="335"/>
      <w:r w:rsidRPr="0008336B">
        <w:rPr>
          <w:rFonts w:cs="Times New Roman"/>
          <w:b/>
        </w:rPr>
        <w:t>Combined</w:t>
      </w:r>
      <w:commentRangeEnd w:id="335"/>
      <w:r w:rsidR="008567D8">
        <w:rPr>
          <w:rStyle w:val="CommentReference"/>
        </w:rPr>
        <w:commentReference w:id="335"/>
      </w:r>
      <w:r w:rsidRPr="0008336B">
        <w:rPr>
          <w:rFonts w:cs="Times New Roman"/>
          <w:b/>
        </w:rPr>
        <w:t xml:space="preserve"> all blocks to build the NM and extract the pseudo-stratigraphy log </w:t>
      </w:r>
    </w:p>
    <w:p w14:paraId="64B2A0FF" w14:textId="4554DD76" w:rsidR="00A30D28" w:rsidRPr="0008336B" w:rsidRDefault="00A30D28" w:rsidP="00A30D28">
      <w:pPr>
        <w:spacing w:line="480" w:lineRule="auto"/>
        <w:ind w:firstLine="360"/>
        <w:jc w:val="both"/>
        <w:rPr>
          <w:rFonts w:cs="Times New Roman"/>
        </w:rPr>
      </w:pPr>
      <w:r w:rsidRPr="0008336B">
        <w:rPr>
          <w:rFonts w:cs="Times New Roman"/>
        </w:rPr>
        <w:t>The algorithm of each step is repeated at each node of all blocks to create the NM. The NM created emphasizes the real underground geological structures and can be used to visualize the fracture</w:t>
      </w:r>
      <w:del w:id="336" w:author="asus" w:date="2021-08-27T11:09:00Z">
        <w:r w:rsidRPr="0008336B" w:rsidDel="00BD5606">
          <w:rPr>
            <w:rFonts w:cs="Times New Roman"/>
          </w:rPr>
          <w:delText>s</w:delText>
        </w:r>
      </w:del>
      <w:r w:rsidRPr="0008336B">
        <w:rPr>
          <w:rFonts w:cs="Times New Roman"/>
        </w:rPr>
        <w:t xml:space="preserve"> networks of the area. The fits computation </w:t>
      </w:r>
      <m:oMath>
        <m:r>
          <w:rPr>
            <w:rFonts w:ascii="Cambria Math" w:hAnsi="Cambria Math" w:cs="Times New Roman"/>
          </w:rPr>
          <m:t>Misfit G</m:t>
        </m:r>
      </m:oMath>
      <w:r w:rsidRPr="0008336B">
        <w:rPr>
          <w:rFonts w:cs="Times New Roman"/>
        </w:rPr>
        <w:t xml:space="preserve"> between the CRM  model and the NM  can be expressed as</w:t>
      </w:r>
      <w:del w:id="337" w:author="asus" w:date="2021-08-27T11:09:00Z">
        <w:r w:rsidRPr="0008336B" w:rsidDel="00BD5606">
          <w:rPr>
            <w:rFonts w:cs="Times New Roman"/>
          </w:rPr>
          <w:delText xml:space="preserve"> </w:delText>
        </w:r>
      </w:del>
      <w:r w:rsidRPr="0008336B">
        <w:rPr>
          <w:rFonts w:cs="Times New Roman"/>
        </w:rPr>
        <w:t>:</w:t>
      </w:r>
    </w:p>
    <w:tbl>
      <w:tblPr>
        <w:tblStyle w:val="TableGrid2"/>
        <w:tblpPr w:leftFromText="180" w:rightFromText="180" w:vertAnchor="text" w:horzAnchor="margin" w:tblpY="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7029"/>
        <w:gridCol w:w="990"/>
      </w:tblGrid>
      <w:tr w:rsidR="00A30D28" w:rsidRPr="0008336B" w14:paraId="70BEE9CC" w14:textId="77777777" w:rsidTr="00580505">
        <w:tc>
          <w:tcPr>
            <w:tcW w:w="621" w:type="dxa"/>
            <w:vAlign w:val="center"/>
          </w:tcPr>
          <w:p w14:paraId="33D74695" w14:textId="77777777" w:rsidR="00A30D28" w:rsidRPr="0008336B" w:rsidRDefault="00A30D28" w:rsidP="00580505">
            <w:pPr>
              <w:spacing w:line="480" w:lineRule="auto"/>
              <w:jc w:val="center"/>
            </w:pPr>
          </w:p>
        </w:tc>
        <w:tc>
          <w:tcPr>
            <w:tcW w:w="7029" w:type="dxa"/>
            <w:vAlign w:val="center"/>
            <w:hideMark/>
          </w:tcPr>
          <w:p w14:paraId="64BB83D7" w14:textId="77777777" w:rsidR="00A30D28" w:rsidRPr="0008336B" w:rsidRDefault="00A30D28" w:rsidP="00580505">
            <w:pPr>
              <w:spacing w:line="480" w:lineRule="auto"/>
              <w:jc w:val="both"/>
              <w:rPr>
                <w:rFonts w:cs="Times New Roman"/>
              </w:rPr>
            </w:pPr>
            <m:oMathPara>
              <m:oMath>
                <m:r>
                  <w:rPr>
                    <w:rFonts w:ascii="Cambria Math" w:hAnsi="Cambria Math" w:cs="Times New Roman"/>
                  </w:rPr>
                  <m:t>Misfit G=%100</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OC</m:t>
                                        </m:r>
                                      </m:e>
                                      <m:sub>
                                        <m:r>
                                          <w:rPr>
                                            <w:rFonts w:ascii="Cambria Math" w:hAnsi="Cambria Math" w:cs="Times New Roman"/>
                                          </w:rPr>
                                          <m:t>i</m:t>
                                        </m:r>
                                      </m:sub>
                                      <m:sup>
                                        <m:r>
                                          <w:rPr>
                                            <w:rFonts w:ascii="Cambria Math" w:hAnsi="Cambria Math" w:cs="Times New Roman"/>
                                          </w:rPr>
                                          <m:t>NM</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OC</m:t>
                                        </m:r>
                                      </m:e>
                                      <m:sub>
                                        <m:r>
                                          <w:rPr>
                                            <w:rFonts w:ascii="Cambria Math" w:hAnsi="Cambria Math" w:cs="Times New Roman"/>
                                          </w:rPr>
                                          <m:t>i</m:t>
                                        </m:r>
                                      </m:sub>
                                      <m:sup>
                                        <m:r>
                                          <w:rPr>
                                            <w:rFonts w:ascii="Cambria Math" w:hAnsi="Cambria Math" w:cs="Times New Roman"/>
                                          </w:rPr>
                                          <m:t>CRM</m:t>
                                        </m:r>
                                      </m:sup>
                                    </m:sSubSup>
                                  </m:e>
                                </m:d>
                              </m:e>
                              <m:sup>
                                <m:r>
                                  <w:rPr>
                                    <w:rFonts w:ascii="Cambria Math" w:hAnsi="Cambria Math" w:cs="Times New Roman"/>
                                  </w:rPr>
                                  <m:t>2</m:t>
                                </m:r>
                              </m:sup>
                            </m:sSup>
                          </m:e>
                        </m:nary>
                      </m:num>
                      <m:den>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OC</m:t>
                                        </m:r>
                                      </m:e>
                                      <m:sub>
                                        <m:r>
                                          <w:rPr>
                                            <w:rFonts w:ascii="Cambria Math" w:hAnsi="Cambria Math" w:cs="Times New Roman"/>
                                          </w:rPr>
                                          <m:t>i</m:t>
                                        </m:r>
                                      </m:sub>
                                      <m:sup>
                                        <m:r>
                                          <w:rPr>
                                            <w:rFonts w:ascii="Cambria Math" w:hAnsi="Cambria Math" w:cs="Times New Roman"/>
                                          </w:rPr>
                                          <m:t>CRM</m:t>
                                        </m:r>
                                      </m:sup>
                                    </m:sSubSup>
                                  </m:e>
                                </m:d>
                              </m:e>
                              <m:sup>
                                <m:r>
                                  <w:rPr>
                                    <w:rFonts w:ascii="Cambria Math" w:hAnsi="Cambria Math" w:cs="Times New Roman"/>
                                  </w:rPr>
                                  <m:t>2</m:t>
                                </m:r>
                              </m:sup>
                            </m:sSup>
                          </m:e>
                        </m:nary>
                      </m:den>
                    </m:f>
                  </m:e>
                </m:rad>
                <m:r>
                  <w:rPr>
                    <w:rFonts w:ascii="Cambria Math" w:hAnsi="Cambria Math" w:cs="Times New Roman"/>
                  </w:rPr>
                  <m:t>, i=1, 2, ⋯, N</m:t>
                </m:r>
              </m:oMath>
            </m:oMathPara>
          </w:p>
        </w:tc>
        <w:tc>
          <w:tcPr>
            <w:tcW w:w="990" w:type="dxa"/>
            <w:vAlign w:val="center"/>
            <w:hideMark/>
          </w:tcPr>
          <w:p w14:paraId="08BDB46A" w14:textId="77777777" w:rsidR="00A30D28" w:rsidRPr="0008336B" w:rsidRDefault="00A30D28" w:rsidP="00580505">
            <w:pPr>
              <w:spacing w:line="480" w:lineRule="auto"/>
              <w:jc w:val="center"/>
              <w:rPr>
                <w:rFonts w:cs="Times New Roman"/>
                <w:szCs w:val="24"/>
              </w:rPr>
            </w:pPr>
            <w:r w:rsidRPr="0008336B">
              <w:rPr>
                <w:rFonts w:cs="Times New Roman"/>
                <w:szCs w:val="24"/>
              </w:rPr>
              <w:t>(</w:t>
            </w:r>
            <w:r w:rsidRPr="0008336B">
              <w:rPr>
                <w:rFonts w:cs="Times New Roman"/>
                <w:noProof/>
                <w:szCs w:val="24"/>
              </w:rPr>
              <w:fldChar w:fldCharType="begin"/>
            </w:r>
            <w:r w:rsidRPr="0008336B">
              <w:rPr>
                <w:rFonts w:cs="Times New Roman"/>
                <w:noProof/>
                <w:szCs w:val="24"/>
              </w:rPr>
              <w:instrText xml:space="preserve"> SEQ Eq \* MERGEFORMAT </w:instrText>
            </w:r>
            <w:r w:rsidRPr="0008336B">
              <w:rPr>
                <w:rFonts w:cs="Times New Roman"/>
                <w:noProof/>
                <w:szCs w:val="24"/>
              </w:rPr>
              <w:fldChar w:fldCharType="separate"/>
            </w:r>
            <w:r w:rsidRPr="0008336B">
              <w:rPr>
                <w:rFonts w:cs="Times New Roman"/>
                <w:noProof/>
                <w:szCs w:val="24"/>
              </w:rPr>
              <w:t>5</w:t>
            </w:r>
            <w:r w:rsidRPr="0008336B">
              <w:rPr>
                <w:rFonts w:cs="Times New Roman"/>
                <w:noProof/>
                <w:szCs w:val="24"/>
              </w:rPr>
              <w:fldChar w:fldCharType="end"/>
            </w:r>
            <w:r w:rsidRPr="0008336B">
              <w:rPr>
                <w:rFonts w:cs="Times New Roman"/>
                <w:szCs w:val="24"/>
              </w:rPr>
              <w:t>)</w:t>
            </w:r>
          </w:p>
        </w:tc>
      </w:tr>
    </w:tbl>
    <w:p w14:paraId="671C2627" w14:textId="29E9E611" w:rsidR="00A30D28" w:rsidRPr="0008336B" w:rsidRDefault="00A30D28" w:rsidP="00A30D28">
      <w:pPr>
        <w:spacing w:line="480" w:lineRule="auto"/>
        <w:ind w:firstLine="360"/>
        <w:jc w:val="both"/>
        <w:rPr>
          <w:rFonts w:cs="Times New Roman"/>
        </w:rPr>
      </w:pPr>
      <w:r w:rsidRPr="0008336B">
        <w:rPr>
          <w:rFonts w:cs="Times New Roman"/>
        </w:rPr>
        <w:t xml:space="preserve">where </w:t>
      </w:r>
      <m:oMath>
        <m:sSubSup>
          <m:sSubSupPr>
            <m:ctrlPr>
              <w:rPr>
                <w:rFonts w:ascii="Cambria Math" w:hAnsi="Cambria Math" w:cs="Times New Roman"/>
                <w:i/>
              </w:rPr>
            </m:ctrlPr>
          </m:sSubSupPr>
          <m:e>
            <m:r>
              <w:rPr>
                <w:rFonts w:ascii="Cambria Math" w:hAnsi="Cambria Math" w:cs="Times New Roman"/>
              </w:rPr>
              <m:t>OC</m:t>
            </m:r>
          </m:e>
          <m:sub>
            <m:r>
              <w:rPr>
                <w:rFonts w:ascii="Cambria Math" w:hAnsi="Cambria Math" w:cs="Times New Roman"/>
              </w:rPr>
              <m:t>i</m:t>
            </m:r>
          </m:sub>
          <m:sup>
            <m:r>
              <w:rPr>
                <w:rFonts w:ascii="Cambria Math" w:hAnsi="Cambria Math" w:cs="Times New Roman"/>
              </w:rPr>
              <m:t>CRM</m:t>
            </m:r>
          </m:sup>
        </m:sSubSup>
        <m:r>
          <w:rPr>
            <w:rFonts w:ascii="Cambria Math" w:hAnsi="Cambria Math" w:cs="Times New Roman"/>
          </w:rPr>
          <m:t xml:space="preserve"> </m:t>
        </m:r>
      </m:oMath>
      <w:r w:rsidRPr="0008336B">
        <w:rPr>
          <w:rFonts w:cs="Times New Roman"/>
        </w:rPr>
        <w:t>is the forward response using</w:t>
      </w:r>
      <w:ins w:id="338" w:author="asus" w:date="2021-08-27T11:10:00Z">
        <w:r w:rsidR="00BD5606">
          <w:rPr>
            <w:rFonts w:cs="Times New Roman"/>
          </w:rPr>
          <w:t xml:space="preserve"> a</w:t>
        </w:r>
      </w:ins>
      <w:r w:rsidRPr="0008336B">
        <w:rPr>
          <w:rFonts w:cs="Times New Roman"/>
        </w:rPr>
        <w:t xml:space="preserve"> FE structured grid, </w:t>
      </w:r>
      <m:oMath>
        <m:sSubSup>
          <m:sSubSupPr>
            <m:ctrlPr>
              <w:rPr>
                <w:rFonts w:ascii="Cambria Math" w:hAnsi="Cambria Math" w:cs="Times New Roman"/>
                <w:i/>
              </w:rPr>
            </m:ctrlPr>
          </m:sSubSupPr>
          <m:e>
            <m:r>
              <w:rPr>
                <w:rFonts w:ascii="Cambria Math" w:hAnsi="Cambria Math" w:cs="Times New Roman"/>
              </w:rPr>
              <m:t>OC</m:t>
            </m:r>
          </m:e>
          <m:sub>
            <m:r>
              <w:rPr>
                <w:rFonts w:ascii="Cambria Math" w:hAnsi="Cambria Math" w:cs="Times New Roman"/>
              </w:rPr>
              <m:t>i</m:t>
            </m:r>
          </m:sub>
          <m:sup>
            <m:r>
              <w:rPr>
                <w:rFonts w:ascii="Cambria Math" w:hAnsi="Cambria Math" w:cs="Times New Roman"/>
              </w:rPr>
              <m:t>NM</m:t>
            </m:r>
          </m:sup>
        </m:sSubSup>
      </m:oMath>
      <w:r w:rsidRPr="0008336B">
        <w:rPr>
          <w:rFonts w:cs="Times New Roman"/>
        </w:rPr>
        <w:t xml:space="preserve"> is the new model including the TRES and</w:t>
      </w:r>
      <m:oMath>
        <m:r>
          <w:rPr>
            <w:rFonts w:ascii="Cambria Math" w:hAnsi="Cambria Math" w:cs="Times New Roman"/>
          </w:rPr>
          <m:t xml:space="preserve"> N</m:t>
        </m:r>
      </m:oMath>
      <w:r w:rsidRPr="0008336B">
        <w:rPr>
          <w:rFonts w:cs="Times New Roman"/>
        </w:rPr>
        <w:t xml:space="preserve"> is the number of survey lines. </w:t>
      </w:r>
    </w:p>
    <w:p w14:paraId="3DF08780" w14:textId="07904C19" w:rsidR="00A30D28" w:rsidRPr="0008336B" w:rsidRDefault="00A30D28" w:rsidP="00A30D28">
      <w:pPr>
        <w:spacing w:line="480" w:lineRule="auto"/>
        <w:ind w:firstLine="360"/>
        <w:jc w:val="both"/>
        <w:rPr>
          <w:rFonts w:eastAsia="TimesNewRomanPSMT" w:cs="Times New Roman"/>
          <w:szCs w:val="24"/>
        </w:rPr>
      </w:pPr>
      <w:r w:rsidRPr="0008336B">
        <w:rPr>
          <w:rFonts w:cs="Times New Roman"/>
        </w:rPr>
        <w:t>Subsequently, the ‘pseudo-stratigraphy log’ of each station can be extracted from NM for drilling operations and the layer thicknesses estimation. Moreover, because the Python Matplotlib library (MPL) used for graphical visualization, does not recognize the FGDC symbols of USGS, the pseudo-stratigraphy log is redrawn by applying FDCG symbols (</w:t>
      </w:r>
      <w:r w:rsidRPr="0008336B">
        <w:rPr>
          <w:rFonts w:cs="Times New Roman"/>
        </w:rPr>
        <w:fldChar w:fldCharType="begin"/>
      </w:r>
      <w:r w:rsidRPr="0008336B">
        <w:rPr>
          <w:rFonts w:cs="Times New Roman"/>
        </w:rPr>
        <w:instrText xml:space="preserve"> REF _Ref80207609 \h  \* MERGEFORMAT </w:instrText>
      </w:r>
      <w:r w:rsidRPr="0008336B">
        <w:rPr>
          <w:rFonts w:cs="Times New Roman"/>
        </w:rPr>
      </w:r>
      <w:r w:rsidRPr="0008336B">
        <w:rPr>
          <w:rFonts w:cs="Times New Roman"/>
        </w:rPr>
        <w:fldChar w:fldCharType="separate"/>
      </w:r>
      <w:r w:rsidRPr="0008336B">
        <w:rPr>
          <w:rFonts w:cs="Times New Roman"/>
        </w:rPr>
        <w:t xml:space="preserve">Figure </w:t>
      </w:r>
      <w:r w:rsidRPr="0008336B">
        <w:rPr>
          <w:rFonts w:cs="Times New Roman"/>
          <w:noProof/>
        </w:rPr>
        <w:t>6</w:t>
      </w:r>
      <w:r w:rsidRPr="0008336B">
        <w:rPr>
          <w:rFonts w:cs="Times New Roman"/>
        </w:rPr>
        <w:fldChar w:fldCharType="end"/>
      </w:r>
      <w:r w:rsidRPr="0008336B">
        <w:rPr>
          <w:rFonts w:cs="Times New Roman"/>
        </w:rPr>
        <w:t xml:space="preserve">). Furthermore, </w:t>
      </w:r>
      <w:r w:rsidRPr="0008336B">
        <w:rPr>
          <w:rFonts w:cs="Times New Roman"/>
          <w:szCs w:val="24"/>
        </w:rPr>
        <w:t>the horizontal maps can be generated by extrapolati</w:t>
      </w:r>
      <w:ins w:id="339" w:author="asus" w:date="2021-08-27T11:11:00Z">
        <w:r w:rsidR="00BD5606">
          <w:rPr>
            <w:rFonts w:cs="Times New Roman"/>
            <w:szCs w:val="24"/>
          </w:rPr>
          <w:t>ng</w:t>
        </w:r>
      </w:ins>
      <w:del w:id="340" w:author="asus" w:date="2021-08-27T11:10:00Z">
        <w:r w:rsidRPr="0008336B" w:rsidDel="00BD5606">
          <w:rPr>
            <w:rFonts w:cs="Times New Roman"/>
            <w:szCs w:val="24"/>
          </w:rPr>
          <w:delText>on</w:delText>
        </w:r>
      </w:del>
      <w:r w:rsidRPr="0008336B">
        <w:rPr>
          <w:rFonts w:cs="Times New Roman"/>
          <w:szCs w:val="24"/>
        </w:rPr>
        <w:t xml:space="preserve"> and merg</w:t>
      </w:r>
      <w:ins w:id="341" w:author="asus" w:date="2021-08-27T11:11:00Z">
        <w:r w:rsidR="00BD5606">
          <w:rPr>
            <w:rFonts w:cs="Times New Roman"/>
            <w:szCs w:val="24"/>
          </w:rPr>
          <w:t>ing</w:t>
        </w:r>
      </w:ins>
      <w:del w:id="342" w:author="asus" w:date="2021-08-27T11:11:00Z">
        <w:r w:rsidRPr="0008336B" w:rsidDel="00BD5606">
          <w:rPr>
            <w:rFonts w:cs="Times New Roman"/>
            <w:szCs w:val="24"/>
          </w:rPr>
          <w:delText>ed</w:delText>
        </w:r>
      </w:del>
      <w:r w:rsidRPr="0008336B">
        <w:rPr>
          <w:rFonts w:cs="Times New Roman"/>
          <w:szCs w:val="24"/>
        </w:rPr>
        <w:t xml:space="preserve"> with the combined sections to yield the 3D pseudo-stratigraphy map of the area which can be </w:t>
      </w:r>
      <w:r w:rsidRPr="0008336B">
        <w:rPr>
          <w:rFonts w:eastAsia="TimesNewRomanPSMT" w:cs="Times New Roman"/>
          <w:szCs w:val="24"/>
        </w:rPr>
        <w:t>visualized using 3D modeling software.</w:t>
      </w:r>
      <w:bookmarkEnd w:id="223"/>
      <w:bookmarkEnd w:id="229"/>
    </w:p>
    <w:p w14:paraId="4F8B1177" w14:textId="77777777" w:rsidR="00A30D28" w:rsidRPr="0008336B" w:rsidRDefault="00A30D28" w:rsidP="00A30D28">
      <w:pPr>
        <w:pStyle w:val="Heading1"/>
      </w:pPr>
      <w:r w:rsidRPr="0008336B">
        <w:t xml:space="preserve">RESULTS </w:t>
      </w:r>
    </w:p>
    <w:p w14:paraId="2529E583" w14:textId="77777777" w:rsidR="00A30D28" w:rsidRPr="0008336B" w:rsidRDefault="00A30D28" w:rsidP="00A30D28"/>
    <w:p w14:paraId="53569FEA" w14:textId="77777777" w:rsidR="00A30D28" w:rsidRPr="0008336B" w:rsidRDefault="00A30D28" w:rsidP="00A30D28">
      <w:pPr>
        <w:spacing w:line="480" w:lineRule="auto"/>
        <w:ind w:firstLine="540"/>
        <w:jc w:val="both"/>
        <w:rPr>
          <w:rFonts w:cs="Times New Roman"/>
        </w:rPr>
      </w:pPr>
      <w:r w:rsidRPr="0008336B">
        <w:rPr>
          <w:rFonts w:cs="Times New Roman"/>
          <w:szCs w:val="24"/>
        </w:rPr>
        <w:t>The results are analyzed and interpreted according to the 2D sections from CRM and NM of the nine lines with additional data such as well data (</w:t>
      </w:r>
      <w:r w:rsidRPr="0008336B">
        <w:rPr>
          <w:rFonts w:cs="Times New Roman"/>
          <w:szCs w:val="24"/>
        </w:rPr>
        <w:fldChar w:fldCharType="begin"/>
      </w:r>
      <w:r w:rsidRPr="0008336B">
        <w:rPr>
          <w:rFonts w:cs="Times New Roman"/>
          <w:szCs w:val="24"/>
        </w:rPr>
        <w:instrText xml:space="preserve"> REF _Ref80207653 \h  \* MERGEFORMAT </w:instrText>
      </w:r>
      <w:r w:rsidRPr="0008336B">
        <w:rPr>
          <w:rFonts w:cs="Times New Roman"/>
          <w:szCs w:val="24"/>
        </w:rPr>
      </w:r>
      <w:r w:rsidRPr="0008336B">
        <w:rPr>
          <w:rFonts w:cs="Times New Roman"/>
          <w:szCs w:val="24"/>
        </w:rPr>
        <w:fldChar w:fldCharType="separate"/>
      </w:r>
      <w:r w:rsidRPr="0008336B">
        <w:t xml:space="preserve">Figure </w:t>
      </w:r>
      <w:r w:rsidRPr="0008336B">
        <w:rPr>
          <w:noProof/>
        </w:rPr>
        <w:t>7</w:t>
      </w:r>
      <w:r w:rsidRPr="0008336B">
        <w:rPr>
          <w:rFonts w:cs="Times New Roman"/>
          <w:szCs w:val="24"/>
        </w:rPr>
        <w:fldChar w:fldCharType="end"/>
      </w:r>
      <w:r w:rsidRPr="0008336B">
        <w:rPr>
          <w:rFonts w:cs="Times New Roman"/>
          <w:szCs w:val="24"/>
        </w:rPr>
        <w:t xml:space="preserve">) in the Xingning area. </w:t>
      </w:r>
      <w:r w:rsidRPr="0008336B">
        <w:rPr>
          <w:rFonts w:eastAsia="TimesNewRomanPSMT" w:cs="Times New Roman"/>
          <w:szCs w:val="24"/>
        </w:rPr>
        <w:t>Lines numbered from 01 to 05 for the HJ section are, 2.3 km, 750 m, 800 m, 1.5 km, and 550 m long respectively. On the ZM section, line 06 and line 07 are 1.05 km long each whilst line 08 and line 09 measure 850 m and 550 m respectively.</w:t>
      </w:r>
      <w:r w:rsidRPr="0008336B">
        <w:rPr>
          <w:rFonts w:cs="Times New Roman"/>
        </w:rPr>
        <w:t xml:space="preserve"> For brevity, we selected two representatives profiles for each section (Line 01 and line 04 for the HJ section and, line 06 and line 08 for the ZM section) to elaborate 2D maps interpretation.</w:t>
      </w:r>
    </w:p>
    <w:p w14:paraId="3D41BF3B" w14:textId="77777777" w:rsidR="00A30D28" w:rsidRPr="0008336B" w:rsidRDefault="00A30D28" w:rsidP="00A30D28">
      <w:pPr>
        <w:spacing w:line="480" w:lineRule="auto"/>
        <w:ind w:firstLine="540"/>
        <w:jc w:val="both"/>
        <w:rPr>
          <w:rFonts w:cs="Times New Roman"/>
        </w:rPr>
      </w:pPr>
    </w:p>
    <w:p w14:paraId="1E521181" w14:textId="77777777" w:rsidR="00A30D28" w:rsidRPr="0008336B" w:rsidRDefault="00A30D28" w:rsidP="00A30D28">
      <w:pPr>
        <w:pStyle w:val="Heading2"/>
      </w:pPr>
      <w:bookmarkStart w:id="343" w:name="_Hlk73628593"/>
      <w:r w:rsidRPr="0008336B">
        <w:t xml:space="preserve">Analysis of 2D resistivity model </w:t>
      </w:r>
      <w:bookmarkEnd w:id="343"/>
    </w:p>
    <w:p w14:paraId="4D7637E3" w14:textId="77777777" w:rsidR="00A30D28" w:rsidRPr="0008336B" w:rsidRDefault="00A30D28" w:rsidP="00A30D28"/>
    <w:p w14:paraId="4B4AD7E1" w14:textId="151BD583" w:rsidR="00A30D28" w:rsidRPr="0008336B" w:rsidRDefault="00A30D28" w:rsidP="00A30D28">
      <w:pPr>
        <w:spacing w:line="480" w:lineRule="auto"/>
        <w:ind w:firstLine="360"/>
        <w:jc w:val="both"/>
      </w:pPr>
      <w:r w:rsidRPr="0008336B">
        <w:rPr>
          <w:rFonts w:cs="Times New Roman"/>
        </w:rPr>
        <w:t xml:space="preserve">The model responses of the FE </w:t>
      </w:r>
      <w:commentRangeStart w:id="344"/>
      <w:commentRangeStart w:id="345"/>
      <w:r w:rsidRPr="0008336B">
        <w:rPr>
          <w:rFonts w:cs="Times New Roman"/>
        </w:rPr>
        <w:t xml:space="preserve">codes fit </w:t>
      </w:r>
      <w:commentRangeEnd w:id="344"/>
      <w:r w:rsidR="000C528A">
        <w:rPr>
          <w:rStyle w:val="CommentReference"/>
        </w:rPr>
        <w:commentReference w:id="344"/>
      </w:r>
      <w:commentRangeEnd w:id="345"/>
      <w:r w:rsidR="000C528A">
        <w:rPr>
          <w:rStyle w:val="CommentReference"/>
        </w:rPr>
        <w:commentReference w:id="345"/>
      </w:r>
      <w:r w:rsidRPr="0008336B">
        <w:rPr>
          <w:rFonts w:cs="Times New Roman"/>
        </w:rPr>
        <w:t xml:space="preserve">for the </w:t>
      </w:r>
      <w:del w:id="346" w:author="asus" w:date="2021-08-27T11:12:00Z">
        <w:r w:rsidRPr="0008336B" w:rsidDel="00BD5606">
          <w:rPr>
            <w:rFonts w:cs="Times New Roman"/>
          </w:rPr>
          <w:delText xml:space="preserve">04 </w:delText>
        </w:r>
      </w:del>
      <w:ins w:id="347" w:author="asus" w:date="2021-08-27T11:12:00Z">
        <w:r w:rsidR="00BD5606">
          <w:rPr>
            <w:rFonts w:cs="Times New Roman"/>
          </w:rPr>
          <w:t>four</w:t>
        </w:r>
        <w:r w:rsidR="00BD5606" w:rsidRPr="0008336B">
          <w:rPr>
            <w:rFonts w:cs="Times New Roman"/>
          </w:rPr>
          <w:t xml:space="preserve"> </w:t>
        </w:r>
      </w:ins>
      <w:r w:rsidRPr="0008336B">
        <w:rPr>
          <w:rFonts w:cs="Times New Roman"/>
        </w:rPr>
        <w:t xml:space="preserve">representative lines </w:t>
      </w:r>
      <w:commentRangeStart w:id="348"/>
      <w:commentRangeStart w:id="349"/>
      <w:r w:rsidRPr="0008336B">
        <w:rPr>
          <w:rFonts w:cs="Times New Roman"/>
        </w:rPr>
        <w:t>(0.23% for line</w:t>
      </w:r>
      <w:del w:id="350" w:author="asus" w:date="2021-08-27T11:13:00Z">
        <w:r w:rsidRPr="0008336B" w:rsidDel="00BD5606">
          <w:rPr>
            <w:rFonts w:cs="Times New Roman"/>
          </w:rPr>
          <w:delText>1</w:delText>
        </w:r>
      </w:del>
      <w:r w:rsidRPr="0008336B">
        <w:rPr>
          <w:rFonts w:cs="Times New Roman"/>
        </w:rPr>
        <w:t xml:space="preserve"> 01,  0.18% for line 04, 0.11% for line 06, and</w:t>
      </w:r>
      <w:del w:id="351" w:author="asus" w:date="2021-08-27T11:13:00Z">
        <w:r w:rsidRPr="0008336B" w:rsidDel="00BD5606">
          <w:rPr>
            <w:rFonts w:cs="Times New Roman"/>
          </w:rPr>
          <w:delText xml:space="preserve"> line</w:delText>
        </w:r>
      </w:del>
      <w:r w:rsidRPr="0008336B">
        <w:rPr>
          <w:rFonts w:cs="Times New Roman"/>
        </w:rPr>
        <w:t xml:space="preserve">  0.09% for line 08  using the similar approach with </w:t>
      </w:r>
      <w:r w:rsidRPr="0008336B">
        <w:rPr>
          <w:rFonts w:cs="Times New Roman"/>
        </w:rPr>
        <w:fldChar w:fldCharType="begin" w:fldLock="1"/>
      </w:r>
      <w:r w:rsidRPr="0008336B">
        <w:rPr>
          <w:rFonts w:cs="Times New Roman"/>
        </w:rPr>
        <w:instrText>ADDIN CSL_CITATION {"citationItems":[{"id":"ITEM-1","itemData":{"DOI":"10.1190/GEO2016-0378.1","ISSN":"19422156","abstract":"We have compared structured and unstructured grid-based 2D inversion algorithms for magnetotelluric (MT) and radiomagnetotelluric (RMT) data in terms of speed and accuracy. We have developed a new 2D inversion algorithm for MT and RMT data by using a finite-element (FE) method that uses unstructured triangle grids. We compare the inversion results of our unstructured grid-based algorithm with those of the conventional algorithm, which uses either a structured FE or structured finite- difference (FD) numerical solution technique. The imaging of the surface topography and the underground resistivity structures by the new algorithm requires fewer elements than those that use FE and FD structured grids. We also find that when unstructured grids are used, the quality of the mesh is increased and the numerical errors are significantly reduced. Thus, the program runs faster and can simulate the complex surface topography in a more stable setting than the classic inversion algorithms. Furthermore, we implement a new smoothing matrix format for the unstructured triangle grids for the inversion procedure. We use two samples of synthetic data for the MT and RMT frequencies as well as a sample of field RMT data collected across a fault zone for comparison. In our synthetic data experiment, we find that the resistivity values and the boundaries obtained from the inversion of the unstructured mesh are closer to those of the true a priori synthetic model. Results of the synthetic and field data verify the computational advantages (speed and accuracy) of our inversion algorithm with respect to the conventional structured grid-based inversion algorithms.","author":[{"dropping-particle":"","family":"Özyildirim","given":"Özcan","non-dropping-particle":"","parse-names":false,"suffix":""},{"dropping-particle":"","family":"Candansayar","given":"Mehmet Emin","non-dropping-particle":"","parse-names":false,"suffix":""},{"dropping-particle":"","family":"Demirci","given":"Ismail","non-dropping-particle":"","parse-names":false,"suffix":""},{"dropping-particle":"","family":"Tezkan","given":"Bülent","non-dropping-particle":"","parse-names":false,"suffix":""}],"container-title":"Geophysics","id":"ITEM-1","issue":"4","issued":{"date-parts":[["2017"]]},"page":"E197-E210","title":"Two-dimensional inversion of magnetotelluric/radiomagnetotelluric data by using unstructured mesh","type":"article-journal","volume":"82"},"uris":["http://www.mendeley.com/documents/?uuid=08914bec-fb2f-4c61-ad51-0308222aaf27"]}],"mendeley":{"formattedCitation":"(Özyildirim et al., 2017)","manualFormatting":"Özyildirim et al., (2017)","plainTextFormattedCitation":"(Özyildirim et al., 2017)","previouslyFormattedCitation":"(Özyildirim et al., 2017)"},"properties":{"noteIndex":0},"schema":"https://github.com/citation-style-language/schema/raw/master/csl-citation.json"}</w:instrText>
      </w:r>
      <w:r w:rsidRPr="0008336B">
        <w:rPr>
          <w:rFonts w:cs="Times New Roman"/>
        </w:rPr>
        <w:fldChar w:fldCharType="separate"/>
      </w:r>
      <w:r w:rsidRPr="0008336B">
        <w:rPr>
          <w:rFonts w:cs="Times New Roman"/>
          <w:noProof/>
        </w:rPr>
        <w:t>Özyildirim et al., (2017)</w:t>
      </w:r>
      <w:r w:rsidRPr="0008336B">
        <w:rPr>
          <w:rFonts w:cs="Times New Roman"/>
        </w:rPr>
        <w:fldChar w:fldCharType="end"/>
      </w:r>
      <w:commentRangeEnd w:id="348"/>
      <w:r w:rsidR="00BD5606">
        <w:rPr>
          <w:rStyle w:val="CommentReference"/>
        </w:rPr>
        <w:commentReference w:id="348"/>
      </w:r>
      <w:commentRangeEnd w:id="349"/>
      <w:r w:rsidR="00BD5606">
        <w:rPr>
          <w:rStyle w:val="CommentReference"/>
        </w:rPr>
        <w:commentReference w:id="349"/>
      </w:r>
      <w:r w:rsidRPr="0008336B">
        <w:rPr>
          <w:rFonts w:cs="Times New Roman"/>
          <w:szCs w:val="24"/>
        </w:rPr>
        <w:t xml:space="preserve"> (</w:t>
      </w:r>
      <w:r w:rsidRPr="0008336B">
        <w:rPr>
          <w:rFonts w:cs="Times New Roman"/>
          <w:szCs w:val="24"/>
        </w:rPr>
        <w:fldChar w:fldCharType="begin"/>
      </w:r>
      <w:r w:rsidRPr="0008336B">
        <w:rPr>
          <w:rFonts w:cs="Times New Roman"/>
          <w:szCs w:val="24"/>
        </w:rPr>
        <w:instrText xml:space="preserve"> REF _Ref80206027 \h  \* MERGEFORMAT </w:instrText>
      </w:r>
      <w:r w:rsidRPr="0008336B">
        <w:rPr>
          <w:rFonts w:cs="Times New Roman"/>
          <w:szCs w:val="24"/>
        </w:rPr>
      </w:r>
      <w:r w:rsidRPr="0008336B">
        <w:rPr>
          <w:rFonts w:cs="Times New Roman"/>
          <w:szCs w:val="24"/>
        </w:rPr>
        <w:fldChar w:fldCharType="separate"/>
      </w:r>
      <w:r w:rsidRPr="0008336B">
        <w:rPr>
          <w:rFonts w:cs="Times New Roman"/>
          <w:szCs w:val="24"/>
        </w:rPr>
        <w:t xml:space="preserve">Figure </w:t>
      </w:r>
      <w:r w:rsidRPr="0008336B">
        <w:rPr>
          <w:rFonts w:cs="Times New Roman"/>
          <w:noProof/>
          <w:szCs w:val="24"/>
        </w:rPr>
        <w:t>8</w:t>
      </w:r>
      <w:r w:rsidRPr="0008336B">
        <w:rPr>
          <w:rFonts w:cs="Times New Roman"/>
          <w:szCs w:val="24"/>
        </w:rPr>
        <w:fldChar w:fldCharType="end"/>
      </w:r>
      <w:r w:rsidRPr="0008336B">
        <w:rPr>
          <w:rFonts w:cs="Times New Roman"/>
          <w:szCs w:val="24"/>
        </w:rPr>
        <w:t>).</w:t>
      </w:r>
      <w:r w:rsidRPr="0008336B">
        <w:rPr>
          <w:rFonts w:cs="Times New Roman"/>
        </w:rPr>
        <w:t xml:space="preserve">  Overall, the forward solution responses for the FE structured algorithms fit each </w:t>
      </w:r>
      <w:commentRangeStart w:id="352"/>
      <w:r w:rsidRPr="0008336B">
        <w:rPr>
          <w:rFonts w:cs="Times New Roman"/>
        </w:rPr>
        <w:t xml:space="preserve">other of 09 lines </w:t>
      </w:r>
      <w:commentRangeEnd w:id="352"/>
      <w:r w:rsidR="00A37CF1">
        <w:rPr>
          <w:rStyle w:val="CommentReference"/>
        </w:rPr>
        <w:commentReference w:id="352"/>
      </w:r>
      <w:r w:rsidRPr="0008336B">
        <w:rPr>
          <w:rFonts w:cs="Times New Roman"/>
        </w:rPr>
        <w:t>with less than 1% value.</w:t>
      </w:r>
      <w:r w:rsidRPr="0008336B">
        <w:t xml:space="preserve"> </w:t>
      </w:r>
      <w:r w:rsidRPr="0008336B">
        <w:rPr>
          <w:rFonts w:cs="Times New Roman"/>
        </w:rPr>
        <w:t xml:space="preserve">The 2D inversion results from CSAMT transverse magnetic (TM) mode for FE algorithms are shown in </w:t>
      </w: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Figures </w:t>
      </w:r>
      <w:r w:rsidRPr="0008336B">
        <w:rPr>
          <w:noProof/>
        </w:rPr>
        <w:t>9</w:t>
      </w:r>
      <w:r w:rsidRPr="0008336B">
        <w:rPr>
          <w:rFonts w:cs="Times New Roman"/>
        </w:rPr>
        <w:fldChar w:fldCharType="end"/>
      </w:r>
      <w:r w:rsidRPr="0008336B">
        <w:rPr>
          <w:rFonts w:cs="Times New Roman"/>
        </w:rPr>
        <w:t xml:space="preserve">a and </w:t>
      </w:r>
      <w:r w:rsidRPr="0008336B">
        <w:rPr>
          <w:rFonts w:cs="Times New Roman"/>
        </w:rPr>
        <w:fldChar w:fldCharType="begin"/>
      </w:r>
      <w:r w:rsidRPr="0008336B">
        <w:rPr>
          <w:rFonts w:cs="Times New Roman"/>
        </w:rPr>
        <w:instrText xml:space="preserve"> REF _Ref80207702 \h  \* MERGEFORMAT </w:instrText>
      </w:r>
      <w:r w:rsidRPr="0008336B">
        <w:rPr>
          <w:rFonts w:cs="Times New Roman"/>
        </w:rPr>
      </w:r>
      <w:r w:rsidRPr="0008336B">
        <w:rPr>
          <w:rFonts w:cs="Times New Roman"/>
        </w:rPr>
        <w:fldChar w:fldCharType="separate"/>
      </w:r>
      <w:r w:rsidRPr="0008336B">
        <w:t xml:space="preserve"> </w:t>
      </w:r>
      <w:r w:rsidRPr="0008336B">
        <w:rPr>
          <w:noProof/>
        </w:rPr>
        <w:t>10</w:t>
      </w:r>
      <w:r w:rsidRPr="0008336B">
        <w:rPr>
          <w:rFonts w:cs="Times New Roman"/>
        </w:rPr>
        <w:fldChar w:fldCharType="end"/>
      </w:r>
      <w:r w:rsidRPr="0008336B">
        <w:rPr>
          <w:rFonts w:cs="Times New Roman"/>
        </w:rPr>
        <w:t xml:space="preserve">a for all representative lines. The 2D inversion results highlight the lateral boundaries of the structures and reveal the different levels </w:t>
      </w:r>
      <w:commentRangeStart w:id="353"/>
      <w:r w:rsidRPr="0008336B">
        <w:rPr>
          <w:rFonts w:cs="Times New Roman"/>
        </w:rPr>
        <w:t>or</w:t>
      </w:r>
      <w:commentRangeEnd w:id="353"/>
      <w:r w:rsidR="00A37CF1">
        <w:rPr>
          <w:rStyle w:val="CommentReference"/>
        </w:rPr>
        <w:commentReference w:id="353"/>
      </w:r>
      <w:r w:rsidRPr="0008336B">
        <w:rPr>
          <w:rFonts w:cs="Times New Roman"/>
        </w:rPr>
        <w:t xml:space="preserve"> granites according to the resistivity values </w:t>
      </w:r>
      <w:r w:rsidRPr="0008336B">
        <w:rPr>
          <w:rFonts w:cs="Times New Roman"/>
        </w:rPr>
        <w:fldChar w:fldCharType="begin" w:fldLock="1"/>
      </w:r>
      <w:r w:rsidRPr="0008336B">
        <w:rPr>
          <w:rFonts w:cs="Times New Roman"/>
        </w:rPr>
        <w:instrText>ADDIN CSL_CITATION {"citationItems":[{"id":"ITEM-1","itemData":{"DOI":"10.1007/s10712-011-9122-6","author":[{"dropping-particle":"","family":"Siripunvaraporn","given":"Weerachai","non-dropping-particle":"","parse-names":false,"suffix":""}],"container-title":"Surveys in Geophysics","id":"ITEM-1","issued":{"date-parts":[["2012"]]},"page":"5-27","title":"Three-Dimensional Magnetotelluric Inversion : An Introductory Guide for Developers and Users","type":"article-journal","volume":"33"},"uris":["http://www.mendeley.com/documents/?uuid=f3604168-8fc8-43a1-8519-f9e58eec29cb"]},{"id":"ITEM-2","itemData":{"DOI":"10.1111/j.1365-246X.2011.05079.x","ISSN":"0956540X","abstract":"In this paper, we start with the implementation of a data space conjugate gradient (DCG) method for 3-D magnetotelluric (MT) data. This code will be referred to as WSDCG3DMT. It is an extension of the 2-D method previously developed. Several experiments on both synthetic and real data sets show that WSDCG3DMT usually needs more computational time than the data space Occam's inversion (OCCAM) for which the corresponding code is referred to as WSINV3DMT. However, the memory requirement of WSDCG3DMT is only a fraction of that of WSINV3DMT. Based on the knowledge gained from several studies of both codes, we have created a new hybrid scheme called the DCG Occam's inversion (DCGOCC) and the corresponding code, WSDCGOCC3DMT, from combining aspects of the OCCAM and DCG methods. As with OCCAM, the DCGOCC method divides the inversion into two phases. In Phase I the misfit is brought down to a desired level. In Phase II unnecessary structures are smoothed out. Because its mathematical basis is of a similar form to that of DCG, its memory requirement is similarly low but more stable. However, DCGOCC is significantly faster than both methods. We demonstrate the computational performances with comparisons of all three methods with both synthetic and EXTECH field data sets. © 2011 The Authors Geophysical Journal International © 2011 RAS.","author":[{"dropping-particle":"","family":"Siripunvaraporn","given":"Weerachai","non-dropping-particle":"","parse-names":false,"suffix":""},{"dropping-particle":"","family":"Sarakorn","given":"Weerachai","non-dropping-particle":"","parse-names":false,"suffix":""}],"container-title":"Geophysical Journal International","id":"ITEM-2","issue":"2","issued":{"date-parts":[["2011"]]},"page":"567-579","title":"An efficient data space conjugate gradient Occam's method for three-dimensional magnetotelluric inversion","type":"article-journal","volume":"186"},"uris":["http://www.mendeley.com/documents/?uuid=f7db0c11-5797-44a6-b990-d96b02ef3ab0"]},{"id":"ITEM-3","itemData":{"DOI":"10.1190/1.1444778","ISSN":"00168033","abstract":"There are currently three types of algorithms in use for regularized 2-D inversion of magnetotelluric (MT) data. All seek to minimize some functional which penalizes data misfit and model structure. With the most straight-forward approach (exemplified by OCCAM), the minimization is accomplished using some variant on a linearized Gauss-Newton approach. A second approach is to use a descent method [e.g., nonlinear conjugate gradients (NLCG)] to avoid the expense of constructing large matrices (e.g., the sensitivity matrix). Finally, approximate methods [e.g., rapid relaxation inversion (RRI)] have been developed which use cheaply computed approximations to the sensitivity matrix to search for a minimum of the penalty functional. Approximate approaches can be very fast, but in practice often fail to converge without significant expert user intervention. On the other hand, the more straightforward methods can be prohibitively expensive to use for even moderate-size data sets. Here, we present a new and much more efficient variant on the OCCAM scheme. By expressing the solution as a linear combination of rows of the sensitivity matrix smoothed by the model covariance (the 'representers'), we transform the linearized inverse problem from the M-dimensional model space to the N - dimensional data space. This method is referred to as DASOCC, the data space OCCAM's inversion. Since generally N &lt;&lt; M, this transformation by itself can result in significant computational saving. More importantly the data space formulation suggests a simple approximate method for constructing the inverse solution. Since MT data are smooth and 'redundant,' a subset of the representers is typically sufficient to form the model without significant loss of detail. Computations required for constructing sensitivities and the size of matrices to be inverted can be significantly reduced by this approximation. We refer to this inversion as REBOCC, the reduced basis OCCAM's inversion. Numerical experiments on synthetic and real data sets with REBOCC, DASOCC, NLCG, RRI, and OCCAM show that REBOCC is faster than both DASOCC and NLCG, which are comparable in speed. All of these methods are significantly faster than OCCAM, but are not competitive with RRI. However, even with a simple synthetic data set, we could not always get RRI to converge to a reasonable solution. The basic idea behind REBOCC should be more broadly applicable, in particular to 3-D MT inversion.","author":[{"dropping-particle":"","family":"Siripunvaraporn","given":"W.","non-dropping-particle":"","parse-names":false,"suffix":""},{"dropping-particle":"","family":"Egbert","given":"G.","non-dropping-particle":"","parse-names":false,"suffix":""}],"container-title":"Geophysics","id":"ITEM-3","issue":"3","issued":{"date-parts":[["2000"]]},"page":"791-803","title":"An efficient data-subspace inversion method for 2-D magnetotelluric data","type":"article-journal","volume":"65"},"uris":["http://www.mendeley.com/documents/?uuid=b0479bb5-a0cf-4f68-a078-f3f24f26daf2"]},{"id":"ITEM-4","itemData":{"DOI":"10.1111/j.1365-2478.2012.01101.x","ISSN":"00168025","abstract":"Electromagnetic signals from distant radio transmitters in the frequency range 15-250 kHz were measured to model an electrical resistivity structure beneath 7 profiles in the vicinity of the Karinu limestone quarry in Estonia with the aim to map the extent of the economically exploitable limestone. The resistivity models from a 2D inversion of determinant resistivity and phase values using an Occam type of regularization contained reasonably accurate information about the geometry, namely depth to the top and the bottom of the target high-resistivity limestone. The resistivity models correlated well with existing geological evidences as well as information from closely located boreholes. However, the sharp lithological boundaries seen in the boreholes were not resolved exactly in the resistivity models. This is probably because of the smoothing regularization used in the inversion process. Combined use of borehole data together with resistivity models resulted in two major geological interpretations; a) towards the western part of the existing limestone quarry there is a NNW to NS striking fault, covered by post-glacial sediments, b) a potential cost-effective exploitable area containing high quality highly resistive limestone is located south of the existing quarry. This case study shows the applicability of the reasonably fast radio magnetotelluric (RMT) method for the exploration of near-surface resources. © 2012 European Association of Geoscientists &amp; Engineers.","author":[{"dropping-particle":"","family":"Bastani","given":"Mehrdad","non-dropping-particle":"","parse-names":false,"suffix":""},{"dropping-particle":"","family":"Persson","given":"Lena","non-dropping-particle":"","parse-names":false,"suffix":""},{"dropping-particle":"","family":"Beiki","given":"Majid","non-dropping-particle":"","parse-names":false,"suffix":""},{"dropping-particle":"","family":"Harinen","given":"Ritva","non-dropping-particle":"","parse-names":false,"suffix":""}],"container-title":"Geophysical Prospecting","id":"ITEM-4","issue":"3","issued":{"date-parts":[["2013"]]},"page":"678-687","title":"A radio magnetotelluric study to evaluate the extents of a limestone quarry in Estonia","type":"article-journal","volume":"61"},"uris":["http://www.mendeley.com/documents/?uuid=03fd6dca-c3e3-4e38-8ca2-0ae4e83c8741"]},{"id":"ITEM-5","itemData":{"DOI":"10.1046/j.1365-246X.1998.01333.x","ISSN":"0956540X","abstract":"The paper presents the views of the 2-D interpretation of magnetotelluric (MT) data that are characteristic of the Russian magnetotelluric school. Discussing the strategy of 2-D interpretation of MT data, we have to answer three questions. In decreasing order of importance, these questions are as follows. 1) Which field mode is more sensitive to the near-surface and deep structures that are the targets of MT surveys? 2) Which field mode is more robust to the 3-D effects caused by real geological bodies? 3) Which field mode is more susceptible to the static shift induced by near-surface inhomogeneities? We examine the transverse magnetic (TM) and transverse electric (TE) modes of the 2-D magnetotelluric field and show that they satisfy the principle of information complementarity: 1) while the TM mode is more sensitive to the near-surface structures, the TE mode may be more sensitive to the deep structures; 2) while the TM mode is more robust to the 3-D effects caused by conductive structrures, the TE mode may be more robust to the 3-D effects caused by resistive structures; and 3) while the TM mode is more susceptible to the static shift, the TE mode may be almost undistorted. Thus, the gaps left by one mode can be filled by another mode. If so, the most comprehensive and reliable information on the conductivity of the Earth's interior can be obtained using both modes, i.e. the transverse and longitudinal MT curves. The general scheme of this bimodal MT inversion is rather simple. The transverse curves provide details of near-surface structures (e.g. in the sediments) and allow one to evaluate the lithosphere resistance and outline the deep conductive faults, while the longitudinal curves help one to detect the conductive zones in deep layers of the lithosphere and in the asthenosphere. An efficient two-level algorithm for the bimodal MT inversion realizinig this scheme is suggested. As an illustration, the paper presents the geoelectrical model of the Kirghiz Tien Shan constructed by means of the bimodal MT inversion.","author":[{"dropping-particle":"","family":"Berdichevsky","given":"M. N.","non-dropping-particle":"","parse-names":false,"suffix":""},{"dropping-particle":"","family":"Dmitriev","given":"V. I.","non-dropping-particle":"","parse-names":false,"suffix":""},{"dropping-particle":"","family":"Pozdnjakova","given":"E. E.","non-dropping-particle":"","parse-names":false,"suffix":""}],"container-title":"Geophysical Journal International","id":"ITEM-5","issue":"3","issued":{"date-parts":[["1998"]]},"page":"585-606","title":"On two-dimensional interpretation of magnetotelluric soundings","type":"article-journal","volume":"133"},"uris":["http://www.mendeley.com/documents/?uuid=4adfcc88-4738-48b3-8a2a-9c1679eec72a"]}],"mendeley":{"formattedCitation":"(Berdichevsky et al., 1998; Siripunvaraporn and Egbert, 2000; Siripunvaraporn and Sarakorn, 2011; Siripunvaraporn, 2012; Bastani et al., 2013)","plainTextFormattedCitation":"(Berdichevsky et al., 1998; Siripunvaraporn and Egbert, 2000; Siripunvaraporn and Sarakorn, 2011; Siripunvaraporn, 2012; Bastani et al., 2013)","previouslyFormattedCitation":"(Berdichevsky et al., 1998; Siripunvaraporn and Egbert, 2000; Siripunvaraporn and Sarakorn, 2011; Siripunvaraporn, 2012; Bastani et al., 2013)"},"properties":{"noteIndex":0},"schema":"https://github.com/citation-style-language/schema/raw/master/csl-citation.json"}</w:instrText>
      </w:r>
      <w:r w:rsidRPr="0008336B">
        <w:rPr>
          <w:rFonts w:cs="Times New Roman"/>
        </w:rPr>
        <w:fldChar w:fldCharType="separate"/>
      </w:r>
      <w:r w:rsidRPr="0008336B">
        <w:rPr>
          <w:rFonts w:cs="Times New Roman"/>
          <w:noProof/>
        </w:rPr>
        <w:t>(Berdichevsky et al., 1998; Siripunvaraporn and Egbert, 2000; Siripunvaraporn and Sarakorn, 2011; Siripunvaraporn, 2012; Bastani et al., 2013)</w:t>
      </w:r>
      <w:r w:rsidRPr="0008336B">
        <w:rPr>
          <w:rFonts w:cs="Times New Roman"/>
        </w:rPr>
        <w:fldChar w:fldCharType="end"/>
      </w:r>
      <w:r w:rsidRPr="0008336B">
        <w:rPr>
          <w:rFonts w:cs="Times New Roman"/>
        </w:rPr>
        <w:t xml:space="preserve">. The granite structures with a high value of resistivity are found to be closer to their true resistivity values given in </w:t>
      </w:r>
      <w:r w:rsidRPr="0008336B">
        <w:rPr>
          <w:rFonts w:cs="Times New Roman"/>
        </w:rPr>
        <w:fldChar w:fldCharType="begin"/>
      </w:r>
      <w:r w:rsidRPr="0008336B">
        <w:rPr>
          <w:rFonts w:cs="Times New Roman"/>
        </w:rPr>
        <w:instrText xml:space="preserve"> REF _Ref80209254 \h  \* MERGEFORMAT </w:instrText>
      </w:r>
      <w:r w:rsidRPr="0008336B">
        <w:rPr>
          <w:rFonts w:cs="Times New Roman"/>
        </w:rPr>
      </w:r>
      <w:r w:rsidRPr="0008336B">
        <w:rPr>
          <w:rFonts w:cs="Times New Roman"/>
        </w:rPr>
        <w:fldChar w:fldCharType="separate"/>
      </w:r>
      <w:r w:rsidRPr="0008336B">
        <w:t xml:space="preserve">Table </w:t>
      </w:r>
      <w:r w:rsidRPr="0008336B">
        <w:rPr>
          <w:noProof/>
        </w:rPr>
        <w:t>3</w:t>
      </w:r>
      <w:r w:rsidRPr="0008336B">
        <w:rPr>
          <w:rFonts w:cs="Times New Roman"/>
        </w:rPr>
        <w:fldChar w:fldCharType="end"/>
      </w:r>
      <w:r w:rsidRPr="0008336B">
        <w:rPr>
          <w:rFonts w:cs="Times New Roman"/>
        </w:rPr>
        <w:t>. The other resistivity structures explain different levels of weathering granites</w:t>
      </w:r>
      <w:ins w:id="354" w:author="asus" w:date="2021-08-27T11:23:00Z">
        <w:r w:rsidR="00A37CF1">
          <w:rPr>
            <w:rFonts w:cs="Times New Roman"/>
          </w:rPr>
          <w:t>.</w:t>
        </w:r>
      </w:ins>
      <w:r w:rsidRPr="0008336B">
        <w:rPr>
          <w:rFonts w:cs="Times New Roman"/>
        </w:rPr>
        <w:t xml:space="preserve"> </w:t>
      </w:r>
      <w:del w:id="355" w:author="asus" w:date="2021-08-27T11:23:00Z">
        <w:r w:rsidRPr="0008336B" w:rsidDel="00A37CF1">
          <w:rPr>
            <w:rFonts w:cs="Times New Roman"/>
          </w:rPr>
          <w:delText>and t</w:delText>
        </w:r>
      </w:del>
      <w:ins w:id="356" w:author="asus" w:date="2021-08-27T11:23:00Z">
        <w:r w:rsidR="00A37CF1">
          <w:rPr>
            <w:rFonts w:cs="Times New Roman"/>
          </w:rPr>
          <w:t>T</w:t>
        </w:r>
      </w:ins>
      <w:r w:rsidRPr="0008336B">
        <w:rPr>
          <w:rFonts w:cs="Times New Roman"/>
        </w:rPr>
        <w:t xml:space="preserve">he </w:t>
      </w:r>
      <w:commentRangeStart w:id="357"/>
      <w:r w:rsidRPr="0008336B">
        <w:rPr>
          <w:rFonts w:cs="Times New Roman"/>
        </w:rPr>
        <w:t>fault’s</w:t>
      </w:r>
      <w:commentRangeEnd w:id="357"/>
      <w:r w:rsidR="00A37CF1">
        <w:rPr>
          <w:rStyle w:val="CommentReference"/>
        </w:rPr>
        <w:commentReference w:id="357"/>
      </w:r>
      <w:r w:rsidRPr="0008336B">
        <w:rPr>
          <w:rFonts w:cs="Times New Roman"/>
        </w:rPr>
        <w:t xml:space="preserve"> resistivit</w:t>
      </w:r>
      <w:ins w:id="358" w:author="asus" w:date="2021-08-27T11:23:00Z">
        <w:r w:rsidR="00A37CF1">
          <w:rPr>
            <w:rFonts w:cs="Times New Roman"/>
          </w:rPr>
          <w:t>ies</w:t>
        </w:r>
      </w:ins>
      <w:del w:id="359" w:author="asus" w:date="2021-08-27T11:23:00Z">
        <w:r w:rsidRPr="0008336B" w:rsidDel="00A37CF1">
          <w:rPr>
            <w:rFonts w:cs="Times New Roman"/>
          </w:rPr>
          <w:delText>y</w:delText>
        </w:r>
      </w:del>
      <w:r w:rsidRPr="0008336B">
        <w:rPr>
          <w:rFonts w:cs="Times New Roman"/>
        </w:rPr>
        <w:t xml:space="preserve"> are also found to be closer to their true resistivity values recorded on the same table. Overall, four main resistivity zones (C1, C2, C3, and C4) are demarcated and characterized by different resistivity values (see </w:t>
      </w: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Figures </w:t>
      </w:r>
      <w:r w:rsidRPr="0008336B">
        <w:rPr>
          <w:noProof/>
        </w:rPr>
        <w:t>9</w:t>
      </w:r>
      <w:r w:rsidRPr="0008336B">
        <w:rPr>
          <w:rFonts w:cs="Times New Roman"/>
        </w:rPr>
        <w:fldChar w:fldCharType="end"/>
      </w:r>
      <w:r w:rsidRPr="0008336B">
        <w:rPr>
          <w:rFonts w:cs="Times New Roman"/>
        </w:rPr>
        <w:t xml:space="preserve">a and </w:t>
      </w:r>
      <w:r w:rsidRPr="0008336B">
        <w:rPr>
          <w:rFonts w:cs="Times New Roman"/>
        </w:rPr>
        <w:fldChar w:fldCharType="begin"/>
      </w:r>
      <w:r w:rsidRPr="0008336B">
        <w:rPr>
          <w:rFonts w:cs="Times New Roman"/>
        </w:rPr>
        <w:instrText xml:space="preserve"> REF _Ref80207702 \h  \* MERGEFORMAT </w:instrText>
      </w:r>
      <w:r w:rsidRPr="0008336B">
        <w:rPr>
          <w:rFonts w:cs="Times New Roman"/>
        </w:rPr>
      </w:r>
      <w:r w:rsidRPr="0008336B">
        <w:rPr>
          <w:rFonts w:cs="Times New Roman"/>
        </w:rPr>
        <w:fldChar w:fldCharType="separate"/>
      </w:r>
      <w:r w:rsidRPr="0008336B">
        <w:t xml:space="preserve"> </w:t>
      </w:r>
      <w:r w:rsidRPr="0008336B">
        <w:rPr>
          <w:noProof/>
        </w:rPr>
        <w:t>10</w:t>
      </w:r>
      <w:r w:rsidRPr="0008336B">
        <w:rPr>
          <w:rFonts w:cs="Times New Roman"/>
        </w:rPr>
        <w:fldChar w:fldCharType="end"/>
      </w:r>
      <w:r w:rsidRPr="0008336B">
        <w:rPr>
          <w:rFonts w:cs="Times New Roman"/>
        </w:rPr>
        <w:t xml:space="preserve">a). The C1 zone is more resistive with a resistivity value greater than 1500 Ω.m, and the C4 zone is very conductive, with a very low value of resistivity (rho&lt; 50 Ω.m). </w:t>
      </w:r>
      <w:ins w:id="360" w:author="asus" w:date="2021-08-27T11:25:00Z">
        <w:r w:rsidR="00A37CF1">
          <w:rPr>
            <w:rFonts w:cs="Times New Roman"/>
          </w:rPr>
          <w:t xml:space="preserve">The </w:t>
        </w:r>
      </w:ins>
      <w:r w:rsidRPr="0008336B">
        <w:rPr>
          <w:rFonts w:cs="Times New Roman"/>
        </w:rPr>
        <w:t>C3 zone</w:t>
      </w:r>
      <w:del w:id="361" w:author="asus" w:date="2021-08-27T11:25:00Z">
        <w:r w:rsidRPr="0008336B" w:rsidDel="00A37CF1">
          <w:rPr>
            <w:rFonts w:cs="Times New Roman"/>
          </w:rPr>
          <w:delText>,</w:delText>
        </w:r>
      </w:del>
      <w:r w:rsidRPr="0008336B">
        <w:rPr>
          <w:rFonts w:cs="Times New Roman"/>
        </w:rPr>
        <w:t xml:space="preserve"> has a value of resistivity between 50 Ω.m and 200 Ω.m, while the C2 zone is intermediate between the </w:t>
      </w:r>
      <w:commentRangeStart w:id="362"/>
      <w:commentRangeStart w:id="363"/>
      <w:r w:rsidRPr="0008336B">
        <w:rPr>
          <w:rFonts w:cs="Times New Roman"/>
        </w:rPr>
        <w:t xml:space="preserve">conductive (C3 and C4) </w:t>
      </w:r>
      <w:commentRangeEnd w:id="362"/>
      <w:r w:rsidR="00A37CF1">
        <w:rPr>
          <w:rStyle w:val="CommentReference"/>
        </w:rPr>
        <w:commentReference w:id="362"/>
      </w:r>
      <w:commentRangeEnd w:id="363"/>
      <w:r w:rsidR="00A37CF1">
        <w:rPr>
          <w:rStyle w:val="CommentReference"/>
        </w:rPr>
        <w:commentReference w:id="363"/>
      </w:r>
      <w:r w:rsidRPr="0008336B">
        <w:rPr>
          <w:rFonts w:cs="Times New Roman"/>
        </w:rPr>
        <w:t xml:space="preserve">and the resistive zone C1.  The resistivity value range of this intermediate zone is between 200 Ω.m to 1500 Ω.m. </w:t>
      </w:r>
    </w:p>
    <w:p w14:paraId="1148B978" w14:textId="77777777" w:rsidR="00A30D28" w:rsidRPr="0008336B" w:rsidRDefault="00A30D28" w:rsidP="00A30D28">
      <w:pPr>
        <w:pStyle w:val="Heading2"/>
      </w:pPr>
      <w:r w:rsidRPr="0008336B">
        <w:t xml:space="preserve">Analysis of new resistivity model </w:t>
      </w:r>
    </w:p>
    <w:p w14:paraId="2DFFE532" w14:textId="77777777" w:rsidR="00A30D28" w:rsidRPr="0008336B" w:rsidRDefault="00A30D28" w:rsidP="00A30D28"/>
    <w:p w14:paraId="4D087645" w14:textId="6986BAB3" w:rsidR="00A30D28" w:rsidRPr="0008336B" w:rsidRDefault="00A30D28" w:rsidP="00A30D28">
      <w:pPr>
        <w:spacing w:line="480" w:lineRule="auto"/>
        <w:ind w:firstLine="720"/>
        <w:jc w:val="both"/>
        <w:rPr>
          <w:rFonts w:cs="Times New Roman"/>
        </w:rPr>
      </w:pPr>
      <w:r w:rsidRPr="0008336B">
        <w:rPr>
          <w:rFonts w:cs="Times New Roman"/>
        </w:rPr>
        <w:t xml:space="preserve">The NM mainly contains the given TRES of each layer and contributes to </w:t>
      </w:r>
      <w:del w:id="364" w:author="asus" w:date="2021-08-27T11:29:00Z">
        <w:r w:rsidRPr="0008336B" w:rsidDel="00723E2C">
          <w:rPr>
            <w:rFonts w:cs="Times New Roman"/>
          </w:rPr>
          <w:delText xml:space="preserve">well </w:delText>
        </w:r>
      </w:del>
      <w:ins w:id="365" w:author="asus" w:date="2021-08-27T11:29:00Z">
        <w:r w:rsidR="00723E2C">
          <w:rPr>
            <w:rFonts w:cs="Times New Roman"/>
          </w:rPr>
          <w:t>clearly</w:t>
        </w:r>
        <w:r w:rsidR="00723E2C" w:rsidRPr="0008336B">
          <w:rPr>
            <w:rFonts w:cs="Times New Roman"/>
          </w:rPr>
          <w:t xml:space="preserve"> </w:t>
        </w:r>
      </w:ins>
      <w:r w:rsidRPr="0008336B">
        <w:rPr>
          <w:rFonts w:cs="Times New Roman"/>
        </w:rPr>
        <w:t>describ</w:t>
      </w:r>
      <w:ins w:id="366" w:author="asus" w:date="2021-08-27T11:29:00Z">
        <w:r w:rsidR="00723E2C">
          <w:rPr>
            <w:rFonts w:cs="Times New Roman"/>
          </w:rPr>
          <w:t>ing</w:t>
        </w:r>
      </w:ins>
      <w:del w:id="367" w:author="asus" w:date="2021-08-27T11:29:00Z">
        <w:r w:rsidRPr="0008336B" w:rsidDel="00723E2C">
          <w:rPr>
            <w:rFonts w:cs="Times New Roman"/>
          </w:rPr>
          <w:delText>e</w:delText>
        </w:r>
      </w:del>
      <w:r w:rsidRPr="0008336B">
        <w:rPr>
          <w:rFonts w:cs="Times New Roman"/>
        </w:rPr>
        <w:t xml:space="preserve"> the boundaries of different levels of granites which is approximating evaluated by </w:t>
      </w:r>
      <w:ins w:id="368" w:author="asus" w:date="2021-08-27T11:29:00Z">
        <w:r w:rsidR="00723E2C">
          <w:rPr>
            <w:rFonts w:cs="Times New Roman"/>
          </w:rPr>
          <w:t xml:space="preserve">the </w:t>
        </w:r>
      </w:ins>
      <w:r w:rsidRPr="0008336B">
        <w:rPr>
          <w:rFonts w:cs="Times New Roman"/>
        </w:rPr>
        <w:t xml:space="preserve">2D inversion analysis.  </w:t>
      </w:r>
    </w:p>
    <w:p w14:paraId="58AE1D5E" w14:textId="74BAED84" w:rsidR="00A30D28" w:rsidRPr="0008336B" w:rsidRDefault="00A30D28" w:rsidP="00A30D28">
      <w:pPr>
        <w:spacing w:line="480" w:lineRule="auto"/>
        <w:ind w:firstLine="720"/>
        <w:jc w:val="both"/>
        <w:rPr>
          <w:rFonts w:cs="Times New Roman"/>
        </w:rPr>
      </w:pP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 </w:t>
      </w:r>
      <w:r w:rsidRPr="0008336B">
        <w:rPr>
          <w:noProof/>
        </w:rPr>
        <w:t>9</w:t>
      </w:r>
      <w:r w:rsidRPr="0008336B">
        <w:rPr>
          <w:rFonts w:cs="Times New Roman"/>
        </w:rPr>
        <w:fldChar w:fldCharType="end"/>
      </w:r>
      <w:r w:rsidRPr="0008336B">
        <w:rPr>
          <w:rFonts w:cs="Times New Roman"/>
        </w:rPr>
        <w:t xml:space="preserve">b shows the results of the NM of the two representative profiles (line 01 and line 04) of the HJ section. The directions of line 01 and line 04 are 126 </w:t>
      </w:r>
      <m:oMath>
        <m:r>
          <w:rPr>
            <w:rFonts w:ascii="Cambria Math" w:hAnsi="Cambria Math" w:cs="Times New Roman"/>
          </w:rPr>
          <m:t>°</m:t>
        </m:r>
      </m:oMath>
      <w:r w:rsidRPr="0008336B">
        <w:rPr>
          <w:rFonts w:cs="Times New Roman"/>
        </w:rPr>
        <w:t xml:space="preserve"> NW, 110</w:t>
      </w:r>
      <m:oMath>
        <m:r>
          <w:rPr>
            <w:rFonts w:ascii="Cambria Math" w:hAnsi="Cambria Math" w:cs="Times New Roman"/>
          </w:rPr>
          <m:t>°</m:t>
        </m:r>
      </m:oMath>
      <w:r w:rsidRPr="0008336B">
        <w:rPr>
          <w:rFonts w:cs="Times New Roman"/>
        </w:rPr>
        <w:t xml:space="preserve"> NW respectively.  Line 01 shows the presence of fragmented rocks based on the resistivit</w:t>
      </w:r>
      <w:ins w:id="369" w:author="asus" w:date="2021-08-27T11:30:00Z">
        <w:r w:rsidR="00723E2C">
          <w:rPr>
            <w:rFonts w:cs="Times New Roman"/>
          </w:rPr>
          <w:t>y</w:t>
        </w:r>
      </w:ins>
      <w:del w:id="370" w:author="asus" w:date="2021-08-27T11:30:00Z">
        <w:r w:rsidRPr="0008336B" w:rsidDel="00723E2C">
          <w:rPr>
            <w:rFonts w:cs="Times New Roman"/>
          </w:rPr>
          <w:delText>ies</w:delText>
        </w:r>
      </w:del>
      <w:r w:rsidRPr="0008336B">
        <w:rPr>
          <w:rFonts w:cs="Times New Roman"/>
        </w:rPr>
        <w:t xml:space="preserve"> values below 400 m deep between stations S12 and S39. The existence of fracture zones (Fz) is demarcated by the resistivity value of MWG between two resistive layers (L1 and LWG). The large zone of MWG observed under stations </w:t>
      </w:r>
      <w:commentRangeStart w:id="371"/>
      <w:r w:rsidRPr="0008336B">
        <w:rPr>
          <w:rFonts w:cs="Times New Roman"/>
        </w:rPr>
        <w:t xml:space="preserve">S16-S17 and S22 </w:t>
      </w:r>
      <w:del w:id="372" w:author="asus" w:date="2021-08-27T11:31:00Z">
        <w:r w:rsidRPr="0008336B" w:rsidDel="00723E2C">
          <w:rPr>
            <w:rFonts w:cs="Times New Roman"/>
          </w:rPr>
          <w:delText xml:space="preserve">to </w:delText>
        </w:r>
      </w:del>
      <w:ins w:id="373" w:author="asus" w:date="2021-08-27T11:31:00Z">
        <w:r w:rsidR="00723E2C">
          <w:rPr>
            <w:rFonts w:cs="Times New Roman"/>
          </w:rPr>
          <w:t>-</w:t>
        </w:r>
      </w:ins>
      <w:r w:rsidRPr="0008336B">
        <w:rPr>
          <w:rFonts w:cs="Times New Roman"/>
        </w:rPr>
        <w:t>S24</w:t>
      </w:r>
      <w:commentRangeEnd w:id="371"/>
      <w:r w:rsidR="00723E2C">
        <w:rPr>
          <w:rStyle w:val="CommentReference"/>
        </w:rPr>
        <w:commentReference w:id="371"/>
      </w:r>
      <w:r w:rsidRPr="0008336B">
        <w:rPr>
          <w:rFonts w:cs="Times New Roman"/>
        </w:rPr>
        <w:t xml:space="preserve"> shows the level of alteration</w:t>
      </w:r>
      <w:del w:id="374" w:author="asus" w:date="2021-08-27T11:32:00Z">
        <w:r w:rsidRPr="0008336B" w:rsidDel="00723E2C">
          <w:rPr>
            <w:rFonts w:cs="Times New Roman"/>
          </w:rPr>
          <w:delText xml:space="preserve"> MWG</w:delText>
        </w:r>
      </w:del>
      <w:r w:rsidRPr="0008336B">
        <w:rPr>
          <w:rFonts w:cs="Times New Roman"/>
        </w:rPr>
        <w:t xml:space="preserve">. We also see on the same figure, a breakup plane of layer 1(L1), </w:t>
      </w:r>
      <w:ins w:id="375" w:author="asus" w:date="2021-08-27T11:39:00Z">
        <w:r w:rsidR="00A110B1" w:rsidRPr="0008336B">
          <w:rPr>
            <w:rFonts w:cs="Times New Roman"/>
          </w:rPr>
          <w:t xml:space="preserve">about 600 m deep </w:t>
        </w:r>
      </w:ins>
      <w:r w:rsidRPr="0008336B">
        <w:rPr>
          <w:rFonts w:cs="Times New Roman"/>
        </w:rPr>
        <w:t xml:space="preserve">below </w:t>
      </w:r>
      <w:del w:id="376" w:author="asus" w:date="2021-08-27T11:38:00Z">
        <w:r w:rsidRPr="0008336B" w:rsidDel="00C9743C">
          <w:rPr>
            <w:rFonts w:cs="Times New Roman"/>
          </w:rPr>
          <w:delText xml:space="preserve">the </w:delText>
        </w:r>
      </w:del>
      <w:ins w:id="377" w:author="asus" w:date="2021-08-27T11:38:00Z">
        <w:r w:rsidR="00C9743C" w:rsidRPr="0008336B">
          <w:rPr>
            <w:rFonts w:cs="Times New Roman"/>
          </w:rPr>
          <w:t xml:space="preserve">stations </w:t>
        </w:r>
      </w:ins>
      <w:commentRangeStart w:id="378"/>
      <w:commentRangeStart w:id="379"/>
      <w:r w:rsidRPr="0008336B">
        <w:rPr>
          <w:rFonts w:cs="Times New Roman"/>
        </w:rPr>
        <w:t xml:space="preserve">S03 to S06 </w:t>
      </w:r>
      <w:commentRangeEnd w:id="378"/>
      <w:r w:rsidR="00C9743C">
        <w:rPr>
          <w:rStyle w:val="CommentReference"/>
        </w:rPr>
        <w:commentReference w:id="378"/>
      </w:r>
      <w:commentRangeEnd w:id="379"/>
      <w:r w:rsidR="00C9743C">
        <w:rPr>
          <w:rStyle w:val="CommentReference"/>
        </w:rPr>
        <w:commentReference w:id="379"/>
      </w:r>
      <w:del w:id="380" w:author="asus" w:date="2021-08-27T11:38:00Z">
        <w:r w:rsidRPr="0008336B" w:rsidDel="00C9743C">
          <w:rPr>
            <w:rFonts w:cs="Times New Roman"/>
          </w:rPr>
          <w:delText xml:space="preserve">stations </w:delText>
        </w:r>
      </w:del>
      <w:r w:rsidRPr="0008336B">
        <w:rPr>
          <w:rFonts w:cs="Times New Roman"/>
        </w:rPr>
        <w:t>of line 01</w:t>
      </w:r>
      <w:del w:id="381" w:author="asus" w:date="2021-08-27T11:39:00Z">
        <w:r w:rsidRPr="0008336B" w:rsidDel="00A110B1">
          <w:rPr>
            <w:rFonts w:cs="Times New Roman"/>
          </w:rPr>
          <w:delText xml:space="preserve"> about 600 m deep</w:delText>
        </w:r>
      </w:del>
      <w:r w:rsidRPr="0008336B">
        <w:rPr>
          <w:rFonts w:cs="Times New Roman"/>
        </w:rPr>
        <w:t xml:space="preserve">, and </w:t>
      </w:r>
      <w:ins w:id="382" w:author="asus" w:date="2021-08-27T11:39:00Z">
        <w:r w:rsidR="00A110B1" w:rsidRPr="0008336B">
          <w:rPr>
            <w:rFonts w:cs="Times New Roman"/>
          </w:rPr>
          <w:t xml:space="preserve">about 800m deep </w:t>
        </w:r>
        <w:r w:rsidR="00A110B1">
          <w:rPr>
            <w:rFonts w:cs="Times New Roman"/>
          </w:rPr>
          <w:t xml:space="preserve">below stations </w:t>
        </w:r>
      </w:ins>
      <w:commentRangeStart w:id="383"/>
      <w:r w:rsidRPr="0008336B">
        <w:rPr>
          <w:rFonts w:cs="Times New Roman"/>
        </w:rPr>
        <w:t xml:space="preserve">S03 to S06 </w:t>
      </w:r>
      <w:commentRangeEnd w:id="383"/>
      <w:r w:rsidR="00A110B1">
        <w:rPr>
          <w:rStyle w:val="CommentReference"/>
        </w:rPr>
        <w:commentReference w:id="383"/>
      </w:r>
      <w:r w:rsidRPr="0008336B">
        <w:rPr>
          <w:rFonts w:cs="Times New Roman"/>
        </w:rPr>
        <w:t>of line 04</w:t>
      </w:r>
      <w:del w:id="384" w:author="asus" w:date="2021-08-27T11:39:00Z">
        <w:r w:rsidRPr="0008336B" w:rsidDel="00A110B1">
          <w:rPr>
            <w:rFonts w:cs="Times New Roman"/>
          </w:rPr>
          <w:delText xml:space="preserve"> about 800m deep</w:delText>
        </w:r>
      </w:del>
      <w:r w:rsidRPr="0008336B">
        <w:rPr>
          <w:rFonts w:cs="Times New Roman"/>
        </w:rPr>
        <w:t xml:space="preserve">. Although the fragmented rocks of L1 are also visible on line 04 between stations </w:t>
      </w:r>
      <w:commentRangeStart w:id="385"/>
      <w:r w:rsidRPr="0008336B">
        <w:rPr>
          <w:rFonts w:cs="Times New Roman"/>
        </w:rPr>
        <w:t>S08 to S28</w:t>
      </w:r>
      <w:commentRangeEnd w:id="385"/>
      <w:r w:rsidR="00723E2C">
        <w:rPr>
          <w:rStyle w:val="CommentReference"/>
        </w:rPr>
        <w:commentReference w:id="385"/>
      </w:r>
      <w:r w:rsidRPr="0008336B">
        <w:rPr>
          <w:rFonts w:cs="Times New Roman"/>
        </w:rPr>
        <w:t xml:space="preserve">, they are less developed than line 01.  Because both lines are </w:t>
      </w:r>
      <w:commentRangeStart w:id="386"/>
      <w:r w:rsidRPr="0008336B">
        <w:rPr>
          <w:rFonts w:cs="Times New Roman"/>
        </w:rPr>
        <w:t xml:space="preserve">parallels and secants </w:t>
      </w:r>
      <w:commentRangeEnd w:id="386"/>
      <w:r w:rsidR="00A110B1">
        <w:rPr>
          <w:rStyle w:val="CommentReference"/>
        </w:rPr>
        <w:commentReference w:id="386"/>
      </w:r>
      <w:r w:rsidRPr="0008336B">
        <w:rPr>
          <w:rFonts w:cs="Times New Roman"/>
        </w:rPr>
        <w:t xml:space="preserve">to main fault F1, the information on line 01 is almost similar to line 04 with a slight difference. The main fault F1 passes near </w:t>
      </w:r>
      <w:ins w:id="387" w:author="asus" w:date="2021-08-27T11:41:00Z">
        <w:r w:rsidR="00A110B1" w:rsidRPr="0008336B">
          <w:rPr>
            <w:rFonts w:cs="Times New Roman"/>
          </w:rPr>
          <w:t>station</w:t>
        </w:r>
        <w:r w:rsidR="00A110B1">
          <w:rPr>
            <w:rFonts w:cs="Times New Roman"/>
          </w:rPr>
          <w:t>s</w:t>
        </w:r>
        <w:r w:rsidR="00A110B1" w:rsidRPr="0008336B">
          <w:rPr>
            <w:rFonts w:cs="Times New Roman"/>
          </w:rPr>
          <w:t xml:space="preserve"> </w:t>
        </w:r>
      </w:ins>
      <w:del w:id="388" w:author="asus" w:date="2021-08-27T11:41:00Z">
        <w:r w:rsidRPr="0008336B" w:rsidDel="00A110B1">
          <w:rPr>
            <w:rFonts w:cs="Times New Roman"/>
          </w:rPr>
          <w:delText xml:space="preserve">the </w:delText>
        </w:r>
      </w:del>
      <w:commentRangeStart w:id="389"/>
      <w:r w:rsidRPr="0008336B">
        <w:rPr>
          <w:rFonts w:cs="Times New Roman"/>
        </w:rPr>
        <w:t xml:space="preserve">S11-S12 </w:t>
      </w:r>
      <w:commentRangeEnd w:id="389"/>
      <w:r w:rsidR="00723E2C">
        <w:rPr>
          <w:rStyle w:val="CommentReference"/>
        </w:rPr>
        <w:commentReference w:id="389"/>
      </w:r>
      <w:del w:id="390" w:author="asus" w:date="2021-08-27T11:41:00Z">
        <w:r w:rsidRPr="0008336B" w:rsidDel="00A110B1">
          <w:rPr>
            <w:rFonts w:cs="Times New Roman"/>
          </w:rPr>
          <w:delText>station</w:delText>
        </w:r>
      </w:del>
      <w:r w:rsidRPr="0008336B">
        <w:rPr>
          <w:rFonts w:cs="Times New Roman"/>
        </w:rPr>
        <w:t xml:space="preserve"> of line 01 and </w:t>
      </w:r>
      <w:ins w:id="391" w:author="asus" w:date="2021-08-27T11:41:00Z">
        <w:r w:rsidR="00A110B1" w:rsidRPr="0008336B">
          <w:rPr>
            <w:rFonts w:cs="Times New Roman"/>
          </w:rPr>
          <w:t>station</w:t>
        </w:r>
        <w:r w:rsidR="00A110B1">
          <w:rPr>
            <w:rFonts w:cs="Times New Roman"/>
          </w:rPr>
          <w:t>s</w:t>
        </w:r>
        <w:r w:rsidR="00A110B1" w:rsidRPr="0008336B">
          <w:rPr>
            <w:rFonts w:cs="Times New Roman"/>
          </w:rPr>
          <w:t xml:space="preserve"> </w:t>
        </w:r>
      </w:ins>
      <w:commentRangeStart w:id="392"/>
      <w:r w:rsidRPr="0008336B">
        <w:rPr>
          <w:rFonts w:cs="Times New Roman"/>
        </w:rPr>
        <w:t xml:space="preserve">S09 to the S11 </w:t>
      </w:r>
      <w:commentRangeEnd w:id="392"/>
      <w:r w:rsidR="00A110B1">
        <w:rPr>
          <w:rStyle w:val="CommentReference"/>
        </w:rPr>
        <w:commentReference w:id="392"/>
      </w:r>
      <w:del w:id="393" w:author="asus" w:date="2021-08-27T11:41:00Z">
        <w:r w:rsidRPr="0008336B" w:rsidDel="00A110B1">
          <w:rPr>
            <w:rFonts w:cs="Times New Roman"/>
          </w:rPr>
          <w:delText xml:space="preserve">station </w:delText>
        </w:r>
      </w:del>
      <w:r w:rsidRPr="0008336B">
        <w:rPr>
          <w:rFonts w:cs="Times New Roman"/>
        </w:rPr>
        <w:t xml:space="preserve">of line 04 and gradually dips </w:t>
      </w:r>
      <w:ins w:id="394" w:author="asus" w:date="2021-08-27T11:42:00Z">
        <w:r w:rsidR="00A110B1" w:rsidRPr="0008336B">
          <w:rPr>
            <w:rFonts w:cs="Times New Roman"/>
          </w:rPr>
          <w:t xml:space="preserve">shallowly </w:t>
        </w:r>
      </w:ins>
      <w:r w:rsidRPr="0008336B">
        <w:rPr>
          <w:rFonts w:cs="Times New Roman"/>
        </w:rPr>
        <w:t>towards 45</w:t>
      </w:r>
      <m:oMath>
        <m:r>
          <w:rPr>
            <w:rFonts w:ascii="Cambria Math" w:hAnsi="Cambria Math" w:cs="Times New Roman"/>
          </w:rPr>
          <m:t>°</m:t>
        </m:r>
      </m:oMath>
      <w:r w:rsidRPr="0008336B">
        <w:rPr>
          <w:rFonts w:cs="Times New Roman"/>
        </w:rPr>
        <w:t xml:space="preserve"> </w:t>
      </w:r>
      <w:del w:id="395" w:author="asus" w:date="2021-08-27T11:42:00Z">
        <w:r w:rsidRPr="0008336B" w:rsidDel="00A110B1">
          <w:rPr>
            <w:rFonts w:cs="Times New Roman"/>
          </w:rPr>
          <w:delText xml:space="preserve">shallowly </w:delText>
        </w:r>
      </w:del>
      <w:r w:rsidRPr="0008336B">
        <w:rPr>
          <w:rFonts w:cs="Times New Roman"/>
        </w:rPr>
        <w:t xml:space="preserve">in NE direction. There is another disconformity demarcated in the NW direction below the stations </w:t>
      </w:r>
      <w:commentRangeStart w:id="396"/>
      <w:r w:rsidRPr="0008336B">
        <w:rPr>
          <w:rFonts w:cs="Times New Roman"/>
        </w:rPr>
        <w:t xml:space="preserve">S04-S06 </w:t>
      </w:r>
      <w:commentRangeEnd w:id="396"/>
      <w:r w:rsidR="00A110B1">
        <w:rPr>
          <w:rStyle w:val="CommentReference"/>
        </w:rPr>
        <w:commentReference w:id="396"/>
      </w:r>
      <w:r w:rsidRPr="0008336B">
        <w:rPr>
          <w:rFonts w:cs="Times New Roman"/>
        </w:rPr>
        <w:t>of l</w:t>
      </w:r>
      <w:commentRangeStart w:id="397"/>
      <w:r w:rsidRPr="0008336B">
        <w:rPr>
          <w:rFonts w:cs="Times New Roman"/>
        </w:rPr>
        <w:t>ines</w:t>
      </w:r>
      <w:commentRangeEnd w:id="397"/>
      <w:r w:rsidR="00A110B1">
        <w:rPr>
          <w:rStyle w:val="CommentReference"/>
        </w:rPr>
        <w:commentReference w:id="397"/>
      </w:r>
      <w:r w:rsidRPr="0008336B">
        <w:rPr>
          <w:rFonts w:cs="Times New Roman"/>
        </w:rPr>
        <w:t xml:space="preserve"> 01 and stations </w:t>
      </w:r>
      <w:commentRangeStart w:id="398"/>
      <w:r w:rsidRPr="0008336B">
        <w:rPr>
          <w:rFonts w:cs="Times New Roman"/>
        </w:rPr>
        <w:t xml:space="preserve">S03-S06 </w:t>
      </w:r>
      <w:commentRangeEnd w:id="398"/>
      <w:r w:rsidR="00A110B1">
        <w:rPr>
          <w:rStyle w:val="CommentReference"/>
        </w:rPr>
        <w:commentReference w:id="398"/>
      </w:r>
      <w:r w:rsidRPr="0008336B">
        <w:rPr>
          <w:rFonts w:cs="Times New Roman"/>
        </w:rPr>
        <w:t>of line 04. The same disconformity is also visible in the SE direction between</w:t>
      </w:r>
      <w:ins w:id="399" w:author="asus" w:date="2021-08-27T11:43:00Z">
        <w:r w:rsidR="00A110B1">
          <w:rPr>
            <w:rFonts w:cs="Times New Roman"/>
          </w:rPr>
          <w:t xml:space="preserve"> stations</w:t>
        </w:r>
      </w:ins>
      <w:r w:rsidRPr="0008336B">
        <w:rPr>
          <w:rFonts w:cs="Times New Roman"/>
        </w:rPr>
        <w:t xml:space="preserve"> </w:t>
      </w:r>
      <w:commentRangeStart w:id="400"/>
      <w:r w:rsidRPr="0008336B">
        <w:rPr>
          <w:rFonts w:cs="Times New Roman"/>
        </w:rPr>
        <w:t>S39 to S46 and S23 to S30</w:t>
      </w:r>
      <w:commentRangeEnd w:id="400"/>
      <w:r w:rsidR="00A110B1">
        <w:rPr>
          <w:rStyle w:val="CommentReference"/>
        </w:rPr>
        <w:commentReference w:id="400"/>
      </w:r>
      <w:r w:rsidRPr="0008336B">
        <w:rPr>
          <w:rFonts w:cs="Times New Roman"/>
        </w:rPr>
        <w:t xml:space="preserve"> of line 01 and line 04 respectively. This disconformity matches the existence of secondary faults (Fs) enumerated by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2003)","manualFormatting":"Lu et al., (2003)","plainTextFormattedCitation":"(Lu et al., 2003)","previouslyFormattedCitation":"(Lu et al., 2003)"},"properties":{"noteIndex":0},"schema":"https://github.com/citation-style-language/schema/raw/master/csl-citation.json"}</w:instrText>
      </w:r>
      <w:r w:rsidRPr="0008336B">
        <w:rPr>
          <w:rFonts w:cs="Times New Roman"/>
        </w:rPr>
        <w:fldChar w:fldCharType="separate"/>
      </w:r>
      <w:r w:rsidRPr="0008336B">
        <w:rPr>
          <w:rFonts w:cs="Times New Roman"/>
          <w:noProof/>
        </w:rPr>
        <w:t>Lu et al., (2003)</w:t>
      </w:r>
      <w:r w:rsidRPr="0008336B">
        <w:rPr>
          <w:rFonts w:cs="Times New Roman"/>
        </w:rPr>
        <w:fldChar w:fldCharType="end"/>
      </w:r>
      <w:r w:rsidRPr="0008336B">
        <w:rPr>
          <w:rFonts w:cs="Times New Roman"/>
        </w:rPr>
        <w:t xml:space="preserve">. In addition, below stations </w:t>
      </w:r>
      <w:commentRangeStart w:id="401"/>
      <w:r w:rsidRPr="0008336B">
        <w:rPr>
          <w:rFonts w:cs="Times New Roman"/>
        </w:rPr>
        <w:t>S38 to S43</w:t>
      </w:r>
      <w:commentRangeEnd w:id="401"/>
      <w:r w:rsidR="00A110B1">
        <w:rPr>
          <w:rStyle w:val="CommentReference"/>
        </w:rPr>
        <w:commentReference w:id="401"/>
      </w:r>
      <w:r w:rsidRPr="0008336B">
        <w:rPr>
          <w:rFonts w:cs="Times New Roman"/>
        </w:rPr>
        <w:t xml:space="preserve">, the disconformity found in the Fz zone dips to NW and is connected to the main fault F1 at deeper depths (400 m) on both lines. </w:t>
      </w:r>
    </w:p>
    <w:p w14:paraId="2AA972FF" w14:textId="2A901A89" w:rsidR="00A30D28" w:rsidRPr="0008336B" w:rsidRDefault="00A30D28" w:rsidP="00A30D28">
      <w:pPr>
        <w:spacing w:line="480" w:lineRule="auto"/>
        <w:jc w:val="both"/>
        <w:rPr>
          <w:rFonts w:cs="Times New Roman"/>
        </w:rPr>
      </w:pPr>
      <w:r w:rsidRPr="0008336B">
        <w:rPr>
          <w:rFonts w:cs="Times New Roman"/>
        </w:rPr>
        <w:tab/>
      </w:r>
      <w:r w:rsidRPr="0008336B">
        <w:rPr>
          <w:rFonts w:cs="Times New Roman"/>
        </w:rPr>
        <w:fldChar w:fldCharType="begin"/>
      </w:r>
      <w:r w:rsidRPr="0008336B">
        <w:rPr>
          <w:rFonts w:cs="Times New Roman"/>
        </w:rPr>
        <w:instrText xml:space="preserve"> REF _Ref80207702 \h  \* MERGEFORMAT </w:instrText>
      </w:r>
      <w:r w:rsidRPr="0008336B">
        <w:rPr>
          <w:rFonts w:cs="Times New Roman"/>
        </w:rPr>
      </w:r>
      <w:r w:rsidRPr="0008336B">
        <w:rPr>
          <w:rFonts w:cs="Times New Roman"/>
        </w:rPr>
        <w:fldChar w:fldCharType="separate"/>
      </w:r>
      <w:r w:rsidRPr="0008336B">
        <w:t xml:space="preserve">Figure </w:t>
      </w:r>
      <w:r w:rsidRPr="0008336B">
        <w:rPr>
          <w:noProof/>
        </w:rPr>
        <w:t>10</w:t>
      </w:r>
      <w:r w:rsidRPr="0008336B">
        <w:rPr>
          <w:rFonts w:cs="Times New Roman"/>
        </w:rPr>
        <w:fldChar w:fldCharType="end"/>
      </w:r>
      <w:r w:rsidRPr="0008336B">
        <w:rPr>
          <w:rFonts w:cs="Times New Roman"/>
        </w:rPr>
        <w:t xml:space="preserve">b shows the NM results of line 06 and line 08 of the ZM section. Line 06 has similar features to line 04 of the HJ section. The existence of MWG  with the Fz below the stations </w:t>
      </w:r>
      <w:commentRangeStart w:id="402"/>
      <w:commentRangeStart w:id="403"/>
      <w:r w:rsidRPr="0008336B">
        <w:rPr>
          <w:rFonts w:cs="Times New Roman"/>
        </w:rPr>
        <w:t xml:space="preserve">S09 to S12 </w:t>
      </w:r>
      <w:commentRangeEnd w:id="402"/>
      <w:r w:rsidR="00B540DB">
        <w:rPr>
          <w:rStyle w:val="CommentReference"/>
        </w:rPr>
        <w:commentReference w:id="402"/>
      </w:r>
      <w:commentRangeEnd w:id="403"/>
      <w:r w:rsidR="00B540DB">
        <w:rPr>
          <w:rStyle w:val="CommentReference"/>
        </w:rPr>
        <w:commentReference w:id="403"/>
      </w:r>
      <w:r w:rsidRPr="0008336B">
        <w:rPr>
          <w:rFonts w:cs="Times New Roman"/>
        </w:rPr>
        <w:t>emphasizes the passage of fault F1 tilted approximated   45</w:t>
      </w:r>
      <m:oMath>
        <m:r>
          <w:rPr>
            <w:rFonts w:ascii="Cambria Math" w:hAnsi="Cambria Math" w:cs="Times New Roman"/>
          </w:rPr>
          <m:t>°</m:t>
        </m:r>
      </m:oMath>
      <w:r w:rsidRPr="0008336B">
        <w:rPr>
          <w:rFonts w:cs="Times New Roman"/>
        </w:rPr>
        <w:t xml:space="preserve"> to 70</w:t>
      </w:r>
      <m:oMath>
        <m:r>
          <w:rPr>
            <w:rFonts w:ascii="Cambria Math" w:hAnsi="Cambria Math" w:cs="Times New Roman"/>
          </w:rPr>
          <m:t>°</m:t>
        </m:r>
      </m:oMath>
      <w:r w:rsidRPr="0008336B">
        <w:rPr>
          <w:rFonts w:cs="Times New Roman"/>
        </w:rPr>
        <w:t xml:space="preserve"> in NNE direction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id":"ITEM-2","itemData":{"author":[{"dropping-particle":"","family":"Han","given":"Xiaoying","non-dropping-particle":"","parse-names":false,"suffix":""},{"dropping-particle":"","family":"Ren","given":"Jianye","non-dropping-particle":"","parse-names":false,"suffix":""},{"dropping-particle":"","family":"Lin","given":"Zi","non-dropping-particle":"","parse-names":false,"suffix":""},{"dropping-particle":"","family":"Yang","given":"Linlong","non-dropping-particle":"","parse-names":false,"suffix":""}],"container-title":"Geophysical Research Abstracts","id":"ITEM-2","issue":"EGU2015-8600, 2015","issued":{"date-parts":[["2015"]]},"page":"8600","title":"Analysis of the geological structure and tectonic evolution of Xingning-Jinghai sag in deep water area , northern South China Sea","type":"article-journal","volume":"17"},"uris":["http://www.mendeley.com/documents/?uuid=4586a65d-ba91-4dfc-b09d-55a983784158"]}],"mendeley":{"formattedCitation":"(Lu et al., 2003; Han et al., 2015)","plainTextFormattedCitation":"(Lu et al., 2003; Han et al., 2015)","previouslyFormattedCitation":"(Lu et al., 2003; Han et al., 2015)"},"properties":{"noteIndex":0},"schema":"https://github.com/citation-style-language/schema/raw/master/csl-citation.json"}</w:instrText>
      </w:r>
      <w:r w:rsidRPr="0008336B">
        <w:rPr>
          <w:rFonts w:cs="Times New Roman"/>
        </w:rPr>
        <w:fldChar w:fldCharType="separate"/>
      </w:r>
      <w:r w:rsidRPr="0008336B">
        <w:rPr>
          <w:rFonts w:cs="Times New Roman"/>
          <w:noProof/>
        </w:rPr>
        <w:t>(Lu et al., 2003; Han et al., 2015)</w:t>
      </w:r>
      <w:r w:rsidRPr="0008336B">
        <w:rPr>
          <w:rFonts w:cs="Times New Roman"/>
        </w:rPr>
        <w:fldChar w:fldCharType="end"/>
      </w:r>
      <w:r w:rsidRPr="0008336B">
        <w:rPr>
          <w:rFonts w:cs="Times New Roman"/>
        </w:rPr>
        <w:t xml:space="preserve">. In addition,  </w:t>
      </w:r>
      <w:del w:id="404" w:author="asus" w:date="2021-08-27T11:59:00Z">
        <w:r w:rsidRPr="0008336B" w:rsidDel="00B540DB">
          <w:rPr>
            <w:rFonts w:cs="Times New Roman"/>
          </w:rPr>
          <w:delText xml:space="preserve">near </w:delText>
        </w:r>
      </w:del>
      <w:ins w:id="405" w:author="asus" w:date="2021-08-27T11:59:00Z">
        <w:r w:rsidR="00B540DB">
          <w:rPr>
            <w:rFonts w:cs="Times New Roman"/>
          </w:rPr>
          <w:t>close</w:t>
        </w:r>
        <w:r w:rsidR="00B540DB" w:rsidRPr="0008336B">
          <w:rPr>
            <w:rFonts w:cs="Times New Roman"/>
          </w:rPr>
          <w:t xml:space="preserve"> </w:t>
        </w:r>
      </w:ins>
      <w:r w:rsidRPr="0008336B">
        <w:rPr>
          <w:rFonts w:cs="Times New Roman"/>
        </w:rPr>
        <w:t xml:space="preserve">to F1, between the stations S14 and S17, there is another </w:t>
      </w:r>
      <w:commentRangeStart w:id="406"/>
      <w:r w:rsidRPr="0008336B">
        <w:rPr>
          <w:rFonts w:cs="Times New Roman"/>
        </w:rPr>
        <w:t>Fs location with the existence of Fz</w:t>
      </w:r>
      <w:commentRangeEnd w:id="406"/>
      <w:r w:rsidR="00B540DB">
        <w:rPr>
          <w:rStyle w:val="CommentReference"/>
        </w:rPr>
        <w:commentReference w:id="406"/>
      </w:r>
      <w:r w:rsidRPr="0008336B">
        <w:rPr>
          <w:rFonts w:cs="Times New Roman"/>
        </w:rPr>
        <w:t xml:space="preserve"> and tilted to NW direction explained by the presence of layers with </w:t>
      </w:r>
      <w:del w:id="407" w:author="asus" w:date="2021-08-27T12:00:00Z">
        <w:r w:rsidRPr="0008336B" w:rsidDel="00B540DB">
          <w:rPr>
            <w:rFonts w:cs="Times New Roman"/>
          </w:rPr>
          <w:delText xml:space="preserve">a </w:delText>
        </w:r>
      </w:del>
      <w:r w:rsidRPr="0008336B">
        <w:rPr>
          <w:rFonts w:cs="Times New Roman"/>
        </w:rPr>
        <w:t xml:space="preserve">low </w:t>
      </w:r>
      <w:ins w:id="408" w:author="asus" w:date="2021-08-27T12:00:00Z">
        <w:r w:rsidR="00B540DB">
          <w:rPr>
            <w:rFonts w:cs="Times New Roman"/>
          </w:rPr>
          <w:t>resistivity</w:t>
        </w:r>
        <w:r w:rsidR="00B540DB" w:rsidRPr="0008336B">
          <w:rPr>
            <w:rFonts w:cs="Times New Roman"/>
          </w:rPr>
          <w:t xml:space="preserve"> </w:t>
        </w:r>
      </w:ins>
      <w:r w:rsidRPr="0008336B">
        <w:rPr>
          <w:rFonts w:cs="Times New Roman"/>
        </w:rPr>
        <w:t>value</w:t>
      </w:r>
      <w:ins w:id="409" w:author="asus" w:date="2021-08-27T12:01:00Z">
        <w:r w:rsidR="00B540DB">
          <w:rPr>
            <w:rFonts w:cs="Times New Roman"/>
          </w:rPr>
          <w:t>s</w:t>
        </w:r>
      </w:ins>
      <w:r w:rsidRPr="0008336B">
        <w:rPr>
          <w:rFonts w:cs="Times New Roman"/>
        </w:rPr>
        <w:t xml:space="preserve"> </w:t>
      </w:r>
      <w:del w:id="410" w:author="asus" w:date="2021-08-27T12:01:00Z">
        <w:r w:rsidRPr="0008336B" w:rsidDel="00B540DB">
          <w:rPr>
            <w:rFonts w:cs="Times New Roman"/>
          </w:rPr>
          <w:delText xml:space="preserve">of </w:delText>
        </w:r>
      </w:del>
      <w:del w:id="411" w:author="asus" w:date="2021-08-27T12:00:00Z">
        <w:r w:rsidRPr="0008336B" w:rsidDel="00B540DB">
          <w:rPr>
            <w:rFonts w:cs="Times New Roman"/>
          </w:rPr>
          <w:delText>resistivities</w:delText>
        </w:r>
      </w:del>
      <w:r w:rsidRPr="0008336B">
        <w:rPr>
          <w:rFonts w:cs="Times New Roman"/>
        </w:rPr>
        <w:t xml:space="preserve">(Fz).  Moreover, line 08 is </w:t>
      </w:r>
      <w:del w:id="412" w:author="asus" w:date="2021-08-27T14:16:00Z">
        <w:r w:rsidRPr="0008336B" w:rsidDel="00097FFB">
          <w:rPr>
            <w:rFonts w:cs="Times New Roman"/>
          </w:rPr>
          <w:delText xml:space="preserve">steered </w:delText>
        </w:r>
      </w:del>
      <w:ins w:id="413" w:author="asus" w:date="2021-08-27T14:16:00Z">
        <w:r w:rsidR="00097FFB">
          <w:rPr>
            <w:rFonts w:cs="Times New Roman"/>
          </w:rPr>
          <w:t>oriented</w:t>
        </w:r>
        <w:r w:rsidR="00097FFB" w:rsidRPr="0008336B">
          <w:rPr>
            <w:rFonts w:cs="Times New Roman"/>
          </w:rPr>
          <w:t xml:space="preserve"> </w:t>
        </w:r>
      </w:ins>
      <w:r w:rsidRPr="0008336B">
        <w:rPr>
          <w:rFonts w:cs="Times New Roman"/>
        </w:rPr>
        <w:t xml:space="preserve">in the NE to SW direction and we assume the same fault Fs on the HJ section is also observed on the ZM section, below stations S03 and S05. Indeed, line 08 also shows different fracture disconformities oriented in different directions </w:t>
      </w:r>
      <w:ins w:id="414" w:author="asus" w:date="2021-08-27T14:18:00Z">
        <w:r w:rsidR="00097FFB">
          <w:rPr>
            <w:rFonts w:cs="Times New Roman"/>
          </w:rPr>
          <w:t>(</w:t>
        </w:r>
      </w:ins>
      <w:r w:rsidRPr="0008336B">
        <w:rPr>
          <w:rFonts w:cs="Times New Roman"/>
        </w:rPr>
        <w:t>SW, N-S, NE</w:t>
      </w:r>
      <w:ins w:id="415" w:author="asus" w:date="2021-08-27T14:19:00Z">
        <w:r w:rsidR="00097FFB">
          <w:rPr>
            <w:rFonts w:cs="Times New Roman"/>
          </w:rPr>
          <w:t>)</w:t>
        </w:r>
      </w:ins>
      <w:del w:id="416" w:author="asus" w:date="2021-08-27T14:19:00Z">
        <w:r w:rsidRPr="0008336B" w:rsidDel="00097FFB">
          <w:rPr>
            <w:rFonts w:cs="Times New Roman"/>
          </w:rPr>
          <w:delText>,</w:delText>
        </w:r>
      </w:del>
      <w:r w:rsidRPr="0008336B">
        <w:rPr>
          <w:rFonts w:cs="Times New Roman"/>
        </w:rPr>
        <w:t xml:space="preserve"> below the stations S03-S05, S09-S13, and S15-S17 respectively. </w:t>
      </w:r>
    </w:p>
    <w:p w14:paraId="41AD5DEE" w14:textId="4BF417D2" w:rsidR="00A30D28" w:rsidRPr="0008336B" w:rsidRDefault="00A30D28" w:rsidP="00A30D28">
      <w:pPr>
        <w:spacing w:line="480" w:lineRule="auto"/>
        <w:ind w:firstLine="720"/>
        <w:jc w:val="both"/>
        <w:rPr>
          <w:rFonts w:cs="Times New Roman"/>
        </w:rPr>
      </w:pPr>
      <w:r w:rsidRPr="0008336B">
        <w:rPr>
          <w:rFonts w:cs="Times New Roman"/>
        </w:rPr>
        <w:t xml:space="preserve">Overall, all LN are demarcated with their TRES from different NMs. To better visualize the </w:t>
      </w:r>
      <w:del w:id="417" w:author="asus" w:date="2021-08-27T14:19:00Z">
        <w:r w:rsidRPr="0008336B" w:rsidDel="00097FFB">
          <w:rPr>
            <w:rFonts w:cs="Times New Roman"/>
          </w:rPr>
          <w:delText xml:space="preserve">very </w:delText>
        </w:r>
      </w:del>
      <w:r w:rsidRPr="0008336B">
        <w:rPr>
          <w:rFonts w:cs="Times New Roman"/>
        </w:rPr>
        <w:t xml:space="preserve">conductive zone (rho &lt; 70 Ω.m) from the Fz (rho &lt; 100 Ω.m), the resistivity of river water (see </w:t>
      </w:r>
      <w:r w:rsidRPr="0008336B">
        <w:rPr>
          <w:rFonts w:cs="Times New Roman"/>
        </w:rPr>
        <w:fldChar w:fldCharType="begin"/>
      </w:r>
      <w:r w:rsidRPr="0008336B">
        <w:rPr>
          <w:rFonts w:cs="Times New Roman"/>
        </w:rPr>
        <w:instrText xml:space="preserve"> REF _Ref80209254 \h  \* MERGEFORMAT </w:instrText>
      </w:r>
      <w:r w:rsidRPr="0008336B">
        <w:rPr>
          <w:rFonts w:cs="Times New Roman"/>
        </w:rPr>
      </w:r>
      <w:r w:rsidRPr="0008336B">
        <w:rPr>
          <w:rFonts w:cs="Times New Roman"/>
        </w:rPr>
        <w:fldChar w:fldCharType="separate"/>
      </w:r>
      <w:r w:rsidRPr="0008336B">
        <w:t xml:space="preserve">Table </w:t>
      </w:r>
      <w:r w:rsidRPr="0008336B">
        <w:rPr>
          <w:noProof/>
        </w:rPr>
        <w:t>3</w:t>
      </w:r>
      <w:r w:rsidRPr="0008336B">
        <w:rPr>
          <w:rFonts w:cs="Times New Roman"/>
        </w:rPr>
        <w:fldChar w:fldCharType="end"/>
      </w:r>
      <w:r w:rsidRPr="0008336B">
        <w:rPr>
          <w:rFonts w:cs="Times New Roman"/>
        </w:rPr>
        <w:t xml:space="preserve">) was considered as a sub-layer of the Fz. Thus, all layers from </w:t>
      </w:r>
      <w:del w:id="418" w:author="asus" w:date="2021-08-27T14:21:00Z">
        <w:r w:rsidRPr="0008336B" w:rsidDel="00097FFB">
          <w:rPr>
            <w:rFonts w:cs="Times New Roman"/>
          </w:rPr>
          <w:delText>the t</w:delText>
        </w:r>
      </w:del>
      <w:ins w:id="419" w:author="asus" w:date="2021-08-27T14:21:00Z">
        <w:r w:rsidR="00097FFB">
          <w:rPr>
            <w:rFonts w:cs="Times New Roman"/>
          </w:rPr>
          <w:t>T</w:t>
        </w:r>
      </w:ins>
      <w:r w:rsidRPr="0008336B">
        <w:rPr>
          <w:rFonts w:cs="Times New Roman"/>
        </w:rPr>
        <w:t>able</w:t>
      </w:r>
      <w:ins w:id="420" w:author="asus" w:date="2021-08-27T14:21:00Z">
        <w:r w:rsidR="00097FFB">
          <w:rPr>
            <w:rFonts w:cs="Times New Roman"/>
          </w:rPr>
          <w:t xml:space="preserve"> </w:t>
        </w:r>
      </w:ins>
      <w:r w:rsidRPr="0008336B">
        <w:rPr>
          <w:rFonts w:cs="Times New Roman"/>
        </w:rPr>
        <w:t xml:space="preserve">3 </w:t>
      </w:r>
      <w:commentRangeStart w:id="421"/>
      <w:r w:rsidRPr="0008336B">
        <w:rPr>
          <w:rFonts w:cs="Times New Roman"/>
        </w:rPr>
        <w:t>below each station</w:t>
      </w:r>
      <w:commentRangeEnd w:id="421"/>
      <w:r w:rsidR="00097FFB">
        <w:rPr>
          <w:rStyle w:val="CommentReference"/>
        </w:rPr>
        <w:commentReference w:id="421"/>
      </w:r>
      <w:r w:rsidRPr="0008336B">
        <w:rPr>
          <w:rFonts w:cs="Times New Roman"/>
        </w:rPr>
        <w:t xml:space="preserve">, are demarcated with their resistivity values as well as their thicknesses. Moreover, two other layers (Igneous and basement rocks), were automatically created with their corresponding resistivity values. In the Xingning area, we considered the igneous and basement rocks as the same rock (Granite: L1- rho &gt;15 000 Ω.m)). In addition, from NM, the pseudo-stratigraphy log under each station can be extracted and plotted such as the logs under </w:t>
      </w:r>
      <w:commentRangeStart w:id="422"/>
      <w:r w:rsidRPr="0008336B">
        <w:rPr>
          <w:rFonts w:cs="Times New Roman"/>
        </w:rPr>
        <w:t xml:space="preserve">station 16 (S16) and station 19 </w:t>
      </w:r>
      <w:commentRangeEnd w:id="422"/>
      <w:r w:rsidR="00097FFB">
        <w:rPr>
          <w:rStyle w:val="CommentReference"/>
        </w:rPr>
        <w:commentReference w:id="422"/>
      </w:r>
      <w:r w:rsidRPr="0008336B">
        <w:rPr>
          <w:rFonts w:cs="Times New Roman"/>
        </w:rPr>
        <w:t>on the HJ section and ZM section respectively (</w:t>
      </w: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Figures </w:t>
      </w:r>
      <w:r w:rsidRPr="0008336B">
        <w:rPr>
          <w:noProof/>
        </w:rPr>
        <w:t>9</w:t>
      </w:r>
      <w:r w:rsidRPr="0008336B">
        <w:rPr>
          <w:rFonts w:cs="Times New Roman"/>
        </w:rPr>
        <w:fldChar w:fldCharType="end"/>
      </w:r>
      <w:r w:rsidRPr="0008336B">
        <w:rPr>
          <w:rFonts w:cs="Times New Roman"/>
        </w:rPr>
        <w:t xml:space="preserve">c and </w:t>
      </w:r>
      <w:r w:rsidRPr="0008336B">
        <w:rPr>
          <w:rFonts w:cs="Times New Roman"/>
        </w:rPr>
        <w:fldChar w:fldCharType="begin"/>
      </w:r>
      <w:r w:rsidRPr="0008336B">
        <w:rPr>
          <w:rFonts w:cs="Times New Roman"/>
        </w:rPr>
        <w:instrText xml:space="preserve"> REF _Ref80207702 \h  \* MERGEFORMAT </w:instrText>
      </w:r>
      <w:r w:rsidRPr="0008336B">
        <w:rPr>
          <w:rFonts w:cs="Times New Roman"/>
        </w:rPr>
      </w:r>
      <w:r w:rsidRPr="0008336B">
        <w:rPr>
          <w:rFonts w:cs="Times New Roman"/>
        </w:rPr>
        <w:fldChar w:fldCharType="separate"/>
      </w:r>
      <w:r w:rsidRPr="0008336B">
        <w:t xml:space="preserve"> </w:t>
      </w:r>
      <w:r w:rsidRPr="0008336B">
        <w:rPr>
          <w:noProof/>
        </w:rPr>
        <w:t>10</w:t>
      </w:r>
      <w:r w:rsidRPr="0008336B">
        <w:rPr>
          <w:rFonts w:cs="Times New Roman"/>
        </w:rPr>
        <w:fldChar w:fldCharType="end"/>
      </w:r>
      <w:r w:rsidRPr="0008336B">
        <w:rPr>
          <w:rFonts w:cs="Times New Roman"/>
        </w:rPr>
        <w:t xml:space="preserve">c). From this pseudo-stratigraphy log, we could approximate the thicknesses of MWG and LWG layer on both sections </w:t>
      </w:r>
      <w:ins w:id="423" w:author="asus" w:date="2021-08-27T14:26:00Z">
        <w:r w:rsidR="00097FFB">
          <w:rPr>
            <w:rFonts w:cs="Times New Roman"/>
          </w:rPr>
          <w:t xml:space="preserve">as </w:t>
        </w:r>
      </w:ins>
      <w:r w:rsidRPr="0008336B">
        <w:rPr>
          <w:rFonts w:cs="Times New Roman"/>
        </w:rPr>
        <w:t>equal to 20-</w:t>
      </w:r>
      <w:del w:id="424" w:author="asus" w:date="2021-08-27T14:26:00Z">
        <w:r w:rsidRPr="0008336B" w:rsidDel="00097FFB">
          <w:rPr>
            <w:rFonts w:cs="Times New Roman"/>
          </w:rPr>
          <w:delText xml:space="preserve"> </w:delText>
        </w:r>
      </w:del>
      <w:r w:rsidRPr="0008336B">
        <w:rPr>
          <w:rFonts w:cs="Times New Roman"/>
        </w:rPr>
        <w:t>380 m and 15</w:t>
      </w:r>
      <w:del w:id="425" w:author="asus" w:date="2021-08-27T14:26:00Z">
        <w:r w:rsidRPr="0008336B" w:rsidDel="008A7B3C">
          <w:rPr>
            <w:rFonts w:cs="Times New Roman"/>
          </w:rPr>
          <w:delText xml:space="preserve"> m</w:delText>
        </w:r>
      </w:del>
      <w:r w:rsidRPr="0008336B">
        <w:rPr>
          <w:rFonts w:cs="Times New Roman"/>
        </w:rPr>
        <w:t>-600</w:t>
      </w:r>
      <w:ins w:id="426" w:author="asus" w:date="2021-08-27T14:26:00Z">
        <w:r w:rsidR="008A7B3C">
          <w:rPr>
            <w:rFonts w:cs="Times New Roman"/>
          </w:rPr>
          <w:t xml:space="preserve"> </w:t>
        </w:r>
      </w:ins>
      <w:r w:rsidRPr="0008336B">
        <w:rPr>
          <w:rFonts w:cs="Times New Roman"/>
        </w:rPr>
        <w:t xml:space="preserve">m respectively. However, the thickness of MWG on the ZM section is larger than </w:t>
      </w:r>
      <w:del w:id="427" w:author="asus" w:date="2021-08-27T14:26:00Z">
        <w:r w:rsidRPr="0008336B" w:rsidDel="008A7B3C">
          <w:rPr>
            <w:rFonts w:cs="Times New Roman"/>
          </w:rPr>
          <w:delText>the one on</w:delText>
        </w:r>
      </w:del>
      <w:ins w:id="428" w:author="asus" w:date="2021-08-27T14:27:00Z">
        <w:r w:rsidR="008A7B3C">
          <w:rPr>
            <w:rFonts w:cs="Times New Roman"/>
          </w:rPr>
          <w:t xml:space="preserve">that </w:t>
        </w:r>
      </w:ins>
      <w:ins w:id="429" w:author="asus" w:date="2021-08-27T14:26:00Z">
        <w:r w:rsidR="008A7B3C">
          <w:rPr>
            <w:rFonts w:cs="Times New Roman"/>
          </w:rPr>
          <w:t>of</w:t>
        </w:r>
      </w:ins>
      <w:r w:rsidRPr="0008336B">
        <w:rPr>
          <w:rFonts w:cs="Times New Roman"/>
        </w:rPr>
        <w:t xml:space="preserve"> the HJS section. This can be partly explained by the existence of different channels of the Qinshui river on the ZM section which probably ease the process of rock fragmentation as well as the granite alteration (e.g., </w:t>
      </w:r>
      <w:r w:rsidRPr="0008336B">
        <w:rPr>
          <w:rFonts w:cs="Times New Roman"/>
        </w:rPr>
        <w:fldChar w:fldCharType="begin" w:fldLock="1"/>
      </w:r>
      <w:r w:rsidRPr="0008336B">
        <w:rPr>
          <w:rFonts w:cs="Times New Roman"/>
        </w:rPr>
        <w:instrText>ADDIN CSL_CITATION {"citationItems":[{"id":"ITEM-1","itemData":{"DOI":"10.1007/s42241-018-0163-x","ISSN":"18780342","abstract":"The treatment of horizontal wells with massive hydraulic fracturing technology is important for the economical development of shale gas reservoirs, but sometimes is complex because of the induced fractures during the fracturing process. The studies of the fluid flow characteristics in such formations are rare. In this study, a numerical method based on a finite element method (FEM) is developed for the productivity analysis of a horizontal well in a shale gas reservoir with complex fractures. The proposed method takes into account the adsorbed gas and the complex hydraulic fracture branches. To make the problem more tractable, the dimension of the fracture system is reduced from 2-D to 1-D based on the discrete fracture network (DFN) model. The accuracy of the new method is verified by comparing its results with those obtained by the Saphir commercial software. Finally, the productivity of the fractured horizontal wells in shale gas reservoirs with complex fractures systems is evaluated and analyzed. Results show that if a well is produced with a constant bottomhole pressure, the well productivity is much increased due to the existence of fracture branches that can increase the stimulated reservoir volume (SRV). In addition, the number of hydraulic fractures (Nf) and the fracture half-lengths (Lf) have an important influence on the well’s productivity. The larger the values of Nf, Lf, the greater the well productivity will be. The existence of adsorbed gas can markedly improve the well productivity, and the greater the Langmuir volume, the greater the productivity will be. The conclusions drawn by this study can provide a guidance for the development of unconventional shale gas reservoirs.","author":[{"dropping-particle":"","family":"Zhao","given":"Yu Long","non-dropping-particle":"","parse-names":false,"suffix":""},{"dropping-particle":"","family":"Li","given":"Nan Ying","non-dropping-particle":"","parse-names":false,"suffix":""},{"dropping-particle":"","family":"Zhang","given":"Lie Hui","non-dropping-particle":"","parse-names":false,"suffix":""},{"dropping-particle":"","family":"Zhang","given":"Rui Han","non-dropping-particle":"","parse-names":false,"suffix":""}],"container-title":"Journal of Hydrodynamics","id":"ITEM-1","issue":"3","issued":{"date-parts":[["2019"]]},"page":"552-561","title":"Productivity analysis of a fractured horizontal well in a shale gas reservoir based on discrete fracture network model","type":"article-journal","volume":"31"},"uris":["http://www.mendeley.com/documents/?uuid=eef445e8-dbb5-4e70-b9a8-d1c7b5a2846d"]}],"mendeley":{"formattedCitation":"(Zhao et al., 2019)","manualFormatting":"Zhao et al., 2019)","plainTextFormattedCitation":"(Zhao et al., 2019)","previouslyFormattedCitation":"(Zhao et al., 2019)"},"properties":{"noteIndex":0},"schema":"https://github.com/citation-style-language/schema/raw/master/csl-citation.json"}</w:instrText>
      </w:r>
      <w:r w:rsidRPr="0008336B">
        <w:rPr>
          <w:rFonts w:cs="Times New Roman"/>
        </w:rPr>
        <w:fldChar w:fldCharType="separate"/>
      </w:r>
      <w:r w:rsidRPr="0008336B">
        <w:rPr>
          <w:rFonts w:cs="Times New Roman"/>
          <w:noProof/>
        </w:rPr>
        <w:t>Zhao et al., 2019)</w:t>
      </w:r>
      <w:r w:rsidRPr="0008336B">
        <w:rPr>
          <w:rFonts w:cs="Times New Roman"/>
        </w:rPr>
        <w:fldChar w:fldCharType="end"/>
      </w:r>
      <w:r w:rsidRPr="0008336B">
        <w:rPr>
          <w:rFonts w:cs="Times New Roman"/>
        </w:rPr>
        <w:t xml:space="preserve">. </w:t>
      </w:r>
    </w:p>
    <w:p w14:paraId="32F93D44" w14:textId="6A1C4A35" w:rsidR="00A30D28" w:rsidRPr="0008336B" w:rsidRDefault="00A30D28" w:rsidP="00A30D28">
      <w:pPr>
        <w:spacing w:line="480" w:lineRule="auto"/>
        <w:jc w:val="both"/>
        <w:rPr>
          <w:rFonts w:cs="Times New Roman"/>
        </w:rPr>
      </w:pPr>
      <w:r w:rsidRPr="0008336B">
        <w:rPr>
          <w:rFonts w:cs="Times New Roman"/>
        </w:rPr>
        <w:t xml:space="preserve">From Equation 5, we also evaluated the model errors displayed in </w:t>
      </w: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Figures </w:t>
      </w:r>
      <w:r w:rsidRPr="0008336B">
        <w:rPr>
          <w:noProof/>
        </w:rPr>
        <w:t>9</w:t>
      </w:r>
      <w:r w:rsidRPr="0008336B">
        <w:rPr>
          <w:rFonts w:cs="Times New Roman"/>
        </w:rPr>
        <w:fldChar w:fldCharType="end"/>
      </w:r>
      <w:r w:rsidRPr="0008336B">
        <w:rPr>
          <w:rFonts w:cs="Times New Roman"/>
        </w:rPr>
        <w:t xml:space="preserve">d and </w:t>
      </w:r>
      <w:r w:rsidRPr="0008336B">
        <w:rPr>
          <w:rFonts w:cs="Times New Roman"/>
        </w:rPr>
        <w:fldChar w:fldCharType="begin"/>
      </w:r>
      <w:r w:rsidRPr="0008336B">
        <w:rPr>
          <w:rFonts w:cs="Times New Roman"/>
        </w:rPr>
        <w:instrText xml:space="preserve"> REF _Ref80207702 \h  \* MERGEFORMAT </w:instrText>
      </w:r>
      <w:r w:rsidRPr="0008336B">
        <w:rPr>
          <w:rFonts w:cs="Times New Roman"/>
        </w:rPr>
      </w:r>
      <w:r w:rsidRPr="0008336B">
        <w:rPr>
          <w:rFonts w:cs="Times New Roman"/>
        </w:rPr>
        <w:fldChar w:fldCharType="separate"/>
      </w:r>
      <w:r w:rsidRPr="0008336B">
        <w:t xml:space="preserve"> </w:t>
      </w:r>
      <w:r w:rsidRPr="0008336B">
        <w:rPr>
          <w:noProof/>
        </w:rPr>
        <w:t>10</w:t>
      </w:r>
      <w:r w:rsidRPr="0008336B">
        <w:rPr>
          <w:rFonts w:cs="Times New Roman"/>
        </w:rPr>
        <w:fldChar w:fldCharType="end"/>
      </w:r>
      <w:r w:rsidRPr="0008336B">
        <w:rPr>
          <w:rFonts w:cs="Times New Roman"/>
        </w:rPr>
        <w:t>d between the NMs from CRMs. Overall, the fits on the nine lines are less than 0.99 % and could indicate the effectiveness of the stratigraphy log and/or show the wrong layer created from NM. On the two representative lines of both sections, the fit is around 0.98%. However, the fit (</w:t>
      </w:r>
      <m:oMath>
        <m:r>
          <w:rPr>
            <w:rFonts w:ascii="Cambria Math" w:hAnsi="Cambria Math" w:cs="Times New Roman" w:hint="eastAsia"/>
          </w:rPr>
          <m:t>≈</m:t>
        </m:r>
      </m:oMath>
      <w:r w:rsidRPr="0008336B">
        <w:rPr>
          <w:rFonts w:cs="Times New Roman"/>
        </w:rPr>
        <w:t>3%) of layer Fz (rho &lt;70 Ω.m) located on line 01 (</w:t>
      </w:r>
      <w:r w:rsidRPr="0008336B">
        <w:rPr>
          <w:rFonts w:cs="Times New Roman"/>
        </w:rPr>
        <w:fldChar w:fldCharType="begin"/>
      </w:r>
      <w:r w:rsidRPr="0008336B">
        <w:rPr>
          <w:rFonts w:cs="Times New Roman"/>
        </w:rPr>
        <w:instrText xml:space="preserve"> REF _Ref80207677 \h  \* MERGEFORMAT </w:instrText>
      </w:r>
      <w:r w:rsidRPr="0008336B">
        <w:rPr>
          <w:rFonts w:cs="Times New Roman"/>
        </w:rPr>
      </w:r>
      <w:r w:rsidRPr="0008336B">
        <w:rPr>
          <w:rFonts w:cs="Times New Roman"/>
        </w:rPr>
        <w:fldChar w:fldCharType="separate"/>
      </w:r>
      <w:r w:rsidRPr="0008336B">
        <w:t xml:space="preserve">Figure </w:t>
      </w:r>
      <w:r w:rsidRPr="0008336B">
        <w:rPr>
          <w:noProof/>
        </w:rPr>
        <w:t>9</w:t>
      </w:r>
      <w:r w:rsidRPr="0008336B">
        <w:rPr>
          <w:rFonts w:cs="Times New Roman"/>
        </w:rPr>
        <w:fldChar w:fldCharType="end"/>
      </w:r>
      <w:r w:rsidRPr="0008336B">
        <w:rPr>
          <w:rFonts w:cs="Times New Roman"/>
        </w:rPr>
        <w:t xml:space="preserve">d) with </w:t>
      </w:r>
      <w:ins w:id="430" w:author="asus" w:date="2021-08-27T14:31:00Z">
        <w:r w:rsidR="008A7B3C">
          <w:rPr>
            <w:rFonts w:cs="Times New Roman"/>
          </w:rPr>
          <w:t xml:space="preserve">a thickness of </w:t>
        </w:r>
      </w:ins>
      <w:r w:rsidRPr="0008336B">
        <w:rPr>
          <w:rFonts w:cs="Times New Roman"/>
        </w:rPr>
        <w:t>10</w:t>
      </w:r>
      <w:ins w:id="431" w:author="asus" w:date="2021-08-27T14:28:00Z">
        <w:r w:rsidR="008A7B3C">
          <w:rPr>
            <w:rFonts w:cs="Times New Roman"/>
          </w:rPr>
          <w:t xml:space="preserve"> </w:t>
        </w:r>
      </w:ins>
      <w:r w:rsidRPr="0008336B">
        <w:rPr>
          <w:rFonts w:cs="Times New Roman"/>
        </w:rPr>
        <w:t xml:space="preserve">m </w:t>
      </w:r>
      <w:del w:id="432" w:author="asus" w:date="2021-08-27T14:31:00Z">
        <w:r w:rsidRPr="0008336B" w:rsidDel="008A7B3C">
          <w:rPr>
            <w:rFonts w:cs="Times New Roman"/>
          </w:rPr>
          <w:delText xml:space="preserve">thick </w:delText>
        </w:r>
      </w:del>
      <w:r w:rsidRPr="0008336B">
        <w:rPr>
          <w:rFonts w:cs="Times New Roman"/>
        </w:rPr>
        <w:t xml:space="preserve">under </w:t>
      </w:r>
      <w:ins w:id="433" w:author="asus" w:date="2021-08-27T14:28:00Z">
        <w:r w:rsidR="008A7B3C">
          <w:rPr>
            <w:rFonts w:cs="Times New Roman"/>
          </w:rPr>
          <w:t xml:space="preserve">station </w:t>
        </w:r>
      </w:ins>
      <w:r w:rsidRPr="0008336B">
        <w:rPr>
          <w:rFonts w:cs="Times New Roman"/>
        </w:rPr>
        <w:t>S41 indicates its misclassification. In addition, the same layer shows the fit around 4% under station S27-S28 of line 04 with</w:t>
      </w:r>
      <w:ins w:id="434" w:author="asus" w:date="2021-08-27T14:32:00Z">
        <w:r w:rsidR="008A7B3C">
          <w:rPr>
            <w:rFonts w:cs="Times New Roman"/>
          </w:rPr>
          <w:t xml:space="preserve"> a thickness of </w:t>
        </w:r>
      </w:ins>
      <w:r w:rsidRPr="0008336B">
        <w:rPr>
          <w:rFonts w:cs="Times New Roman"/>
        </w:rPr>
        <w:t xml:space="preserve"> </w:t>
      </w:r>
      <m:oMath>
        <m:r>
          <w:rPr>
            <w:rFonts w:ascii="Cambria Math" w:hAnsi="Cambria Math" w:cs="Times New Roman"/>
          </w:rPr>
          <m:t xml:space="preserve"> </m:t>
        </m:r>
        <m:r>
          <w:rPr>
            <w:rFonts w:ascii="Cambria Math" w:hAnsi="Cambria Math" w:cs="Times New Roman" w:hint="eastAsia"/>
          </w:rPr>
          <m:t>≈</m:t>
        </m:r>
      </m:oMath>
      <w:r w:rsidRPr="0008336B">
        <w:rPr>
          <w:rFonts w:cs="Times New Roman"/>
        </w:rPr>
        <w:t>15</w:t>
      </w:r>
      <w:ins w:id="435" w:author="asus" w:date="2021-08-27T14:29:00Z">
        <w:r w:rsidR="008A7B3C">
          <w:rPr>
            <w:rFonts w:cs="Times New Roman"/>
          </w:rPr>
          <w:t xml:space="preserve"> </w:t>
        </w:r>
      </w:ins>
      <w:r w:rsidRPr="0008336B">
        <w:rPr>
          <w:rFonts w:cs="Times New Roman"/>
        </w:rPr>
        <w:t xml:space="preserve">m </w:t>
      </w:r>
      <w:del w:id="436" w:author="asus" w:date="2021-08-27T14:32:00Z">
        <w:r w:rsidRPr="0008336B" w:rsidDel="008A7B3C">
          <w:rPr>
            <w:rFonts w:cs="Times New Roman"/>
          </w:rPr>
          <w:delText xml:space="preserve">thick </w:delText>
        </w:r>
      </w:del>
      <w:r w:rsidRPr="0008336B">
        <w:rPr>
          <w:rFonts w:cs="Times New Roman"/>
        </w:rPr>
        <w:t xml:space="preserve">and </w:t>
      </w:r>
      <m:oMath>
        <m:r>
          <w:rPr>
            <w:rFonts w:ascii="Cambria Math" w:hAnsi="Cambria Math" w:cs="Times New Roman" w:hint="eastAsia"/>
          </w:rPr>
          <m:t>≈</m:t>
        </m:r>
      </m:oMath>
      <w:r w:rsidRPr="0008336B">
        <w:rPr>
          <w:rFonts w:cs="Times New Roman"/>
        </w:rPr>
        <w:t xml:space="preserve">2% error under station S41-S43 with </w:t>
      </w:r>
      <w:ins w:id="437" w:author="asus" w:date="2021-08-27T14:33:00Z">
        <w:r w:rsidR="008A7B3C">
          <w:rPr>
            <w:rFonts w:cs="Times New Roman"/>
          </w:rPr>
          <w:t xml:space="preserve">a thickness of </w:t>
        </w:r>
      </w:ins>
      <w:r w:rsidRPr="0008336B">
        <w:rPr>
          <w:rFonts w:cs="Times New Roman"/>
        </w:rPr>
        <w:t>5 m</w:t>
      </w:r>
      <w:del w:id="438" w:author="asus" w:date="2021-08-27T14:33:00Z">
        <w:r w:rsidRPr="0008336B" w:rsidDel="008A7B3C">
          <w:rPr>
            <w:rFonts w:cs="Times New Roman"/>
          </w:rPr>
          <w:delText xml:space="preserve"> thick</w:delText>
        </w:r>
      </w:del>
      <w:r w:rsidRPr="0008336B">
        <w:rPr>
          <w:rFonts w:cs="Times New Roman"/>
        </w:rPr>
        <w:t xml:space="preserve">.  </w:t>
      </w:r>
    </w:p>
    <w:p w14:paraId="1EB03053" w14:textId="77777777" w:rsidR="00A30D28" w:rsidRPr="0008336B" w:rsidRDefault="00A30D28" w:rsidP="00A30D28">
      <w:pPr>
        <w:spacing w:line="480" w:lineRule="auto"/>
        <w:jc w:val="both"/>
        <w:rPr>
          <w:rFonts w:cs="Times New Roman"/>
        </w:rPr>
      </w:pPr>
    </w:p>
    <w:p w14:paraId="683A92BA" w14:textId="77777777" w:rsidR="00A30D28" w:rsidRPr="0008336B" w:rsidRDefault="00A30D28" w:rsidP="00A30D28">
      <w:pPr>
        <w:pStyle w:val="Heading2"/>
      </w:pPr>
      <w:r w:rsidRPr="0008336B">
        <w:t xml:space="preserve">Combined sections </w:t>
      </w:r>
    </w:p>
    <w:p w14:paraId="2A1BDAB7" w14:textId="77777777" w:rsidR="00A30D28" w:rsidRPr="0008336B" w:rsidRDefault="00A30D28" w:rsidP="00A30D28"/>
    <w:p w14:paraId="09A25C9A" w14:textId="168FFA0A" w:rsidR="00A30D28" w:rsidRPr="0008336B" w:rsidRDefault="00A30D28" w:rsidP="00A30D28">
      <w:pPr>
        <w:spacing w:line="480" w:lineRule="auto"/>
        <w:ind w:firstLine="720"/>
        <w:jc w:val="both"/>
        <w:rPr>
          <w:rFonts w:cs="Times New Roman"/>
        </w:rPr>
      </w:pPr>
      <w:r w:rsidRPr="0008336B">
        <w:rPr>
          <w:rFonts w:cs="Times New Roman"/>
        </w:rPr>
        <w:t xml:space="preserve">The combined sections are created using the NM of nines lines. The 3D view is </w:t>
      </w:r>
      <w:del w:id="439" w:author="asus" w:date="2021-08-27T14:33:00Z">
        <w:r w:rsidRPr="0008336B" w:rsidDel="008A7B3C">
          <w:rPr>
            <w:rFonts w:cs="Times New Roman"/>
          </w:rPr>
          <w:delText>got</w:delText>
        </w:r>
      </w:del>
      <w:ins w:id="440" w:author="asus" w:date="2021-08-27T14:33:00Z">
        <w:r w:rsidR="008A7B3C">
          <w:rPr>
            <w:rFonts w:cs="Times New Roman"/>
          </w:rPr>
          <w:t>obtained</w:t>
        </w:r>
      </w:ins>
      <w:del w:id="441" w:author="asus" w:date="2021-08-27T14:33:00Z">
        <w:r w:rsidRPr="0008336B" w:rsidDel="008A7B3C">
          <w:rPr>
            <w:rFonts w:cs="Times New Roman"/>
          </w:rPr>
          <w:delText xml:space="preserve"> </w:delText>
        </w:r>
      </w:del>
      <w:ins w:id="442" w:author="asus" w:date="2021-08-27T14:33:00Z">
        <w:r w:rsidR="008A7B3C" w:rsidRPr="0008336B">
          <w:rPr>
            <w:rFonts w:cs="Times New Roman"/>
          </w:rPr>
          <w:t xml:space="preserve"> </w:t>
        </w:r>
      </w:ins>
      <w:r w:rsidRPr="0008336B">
        <w:rPr>
          <w:rFonts w:cs="Times New Roman"/>
        </w:rPr>
        <w:t>from each NM section of nine lines using the MPL “</w:t>
      </w:r>
      <w:r w:rsidRPr="0008336B">
        <w:rPr>
          <w:rFonts w:cs="Times New Roman"/>
          <w:i/>
        </w:rPr>
        <w:t>imshow”</w:t>
      </w:r>
      <w:r w:rsidRPr="0008336B">
        <w:rPr>
          <w:rFonts w:cs="Times New Roman"/>
        </w:rPr>
        <w:t xml:space="preserve"> representation. From the surface maps (</w:t>
      </w:r>
      <w:r w:rsidRPr="0008336B">
        <w:rPr>
          <w:rFonts w:cs="Times New Roman"/>
        </w:rPr>
        <w:fldChar w:fldCharType="begin"/>
      </w:r>
      <w:r w:rsidRPr="0008336B">
        <w:rPr>
          <w:rFonts w:cs="Times New Roman"/>
        </w:rPr>
        <w:instrText xml:space="preserve"> REF _Ref80209815 \h </w:instrText>
      </w:r>
      <w:r w:rsidR="0008336B">
        <w:rPr>
          <w:rFonts w:cs="Times New Roman"/>
        </w:rPr>
        <w:instrText xml:space="preserve"> \* MERGEFORMAT </w:instrText>
      </w:r>
      <w:r w:rsidRPr="0008336B">
        <w:rPr>
          <w:rFonts w:cs="Times New Roman"/>
        </w:rPr>
      </w:r>
      <w:r w:rsidRPr="0008336B">
        <w:rPr>
          <w:rFonts w:cs="Times New Roman"/>
        </w:rPr>
        <w:fldChar w:fldCharType="separate"/>
      </w:r>
      <w:r w:rsidRPr="0008336B">
        <w:rPr>
          <w:rFonts w:cs="Times New Roman"/>
          <w:szCs w:val="24"/>
        </w:rPr>
        <w:t xml:space="preserve">Figures </w:t>
      </w:r>
      <w:r w:rsidRPr="0008336B">
        <w:rPr>
          <w:rFonts w:cs="Times New Roman"/>
          <w:noProof/>
          <w:szCs w:val="24"/>
        </w:rPr>
        <w:t>11</w:t>
      </w:r>
      <w:r w:rsidRPr="0008336B">
        <w:rPr>
          <w:rFonts w:cs="Times New Roman"/>
        </w:rPr>
        <w:fldChar w:fldCharType="end"/>
      </w:r>
      <w:r w:rsidRPr="0008336B">
        <w:rPr>
          <w:rFonts w:cs="Times New Roman"/>
        </w:rPr>
        <w:t>a-12a), the combined sections (</w:t>
      </w:r>
      <w:r w:rsidRPr="0008336B">
        <w:rPr>
          <w:rFonts w:cs="Times New Roman"/>
        </w:rPr>
        <w:fldChar w:fldCharType="begin"/>
      </w:r>
      <w:r w:rsidRPr="0008336B">
        <w:rPr>
          <w:rFonts w:cs="Times New Roman"/>
        </w:rPr>
        <w:instrText xml:space="preserve"> REF _Ref80209815 \h </w:instrText>
      </w:r>
      <w:r w:rsidR="0008336B">
        <w:rPr>
          <w:rFonts w:cs="Times New Roman"/>
        </w:rPr>
        <w:instrText xml:space="preserve"> \* MERGEFORMAT </w:instrText>
      </w:r>
      <w:r w:rsidRPr="0008336B">
        <w:rPr>
          <w:rFonts w:cs="Times New Roman"/>
        </w:rPr>
      </w:r>
      <w:r w:rsidRPr="0008336B">
        <w:rPr>
          <w:rFonts w:cs="Times New Roman"/>
        </w:rPr>
        <w:fldChar w:fldCharType="separate"/>
      </w:r>
      <w:r w:rsidRPr="0008336B">
        <w:rPr>
          <w:rFonts w:cs="Times New Roman"/>
          <w:szCs w:val="24"/>
        </w:rPr>
        <w:t xml:space="preserve">Figures </w:t>
      </w:r>
      <w:r w:rsidRPr="0008336B">
        <w:rPr>
          <w:rFonts w:cs="Times New Roman"/>
          <w:noProof/>
          <w:szCs w:val="24"/>
        </w:rPr>
        <w:t>11</w:t>
      </w:r>
      <w:r w:rsidRPr="0008336B">
        <w:rPr>
          <w:rFonts w:cs="Times New Roman"/>
        </w:rPr>
        <w:fldChar w:fldCharType="end"/>
      </w:r>
      <w:r w:rsidRPr="0008336B">
        <w:rPr>
          <w:rFonts w:cs="Times New Roman"/>
        </w:rPr>
        <w:t xml:space="preserve">b-12b) emphasized the different structural dips and gave an overview of different links between existing faults and fractures in the area. To confirm the </w:t>
      </w:r>
      <w:del w:id="443" w:author="asus" w:date="2021-08-27T14:34:00Z">
        <w:r w:rsidRPr="0008336B" w:rsidDel="008A7B3C">
          <w:rPr>
            <w:rFonts w:cs="Times New Roman"/>
          </w:rPr>
          <w:delText>deepness</w:delText>
        </w:r>
      </w:del>
      <w:ins w:id="444" w:author="asus" w:date="2021-08-27T14:34:00Z">
        <w:r w:rsidR="008A7B3C" w:rsidRPr="0008336B">
          <w:rPr>
            <w:rFonts w:cs="Times New Roman"/>
          </w:rPr>
          <w:t>depth</w:t>
        </w:r>
        <w:r w:rsidR="008A7B3C">
          <w:rPr>
            <w:rFonts w:cs="Times New Roman"/>
          </w:rPr>
          <w:t>s</w:t>
        </w:r>
      </w:ins>
      <w:r w:rsidRPr="0008336B">
        <w:rPr>
          <w:rFonts w:cs="Times New Roman"/>
        </w:rPr>
        <w:t xml:space="preserve"> of existing faults, a horizontal depth map (D-480) at </w:t>
      </w:r>
      <w:commentRangeStart w:id="445"/>
      <w:r w:rsidRPr="0008336B">
        <w:rPr>
          <w:rFonts w:cs="Times New Roman"/>
        </w:rPr>
        <w:t xml:space="preserve">480 meters </w:t>
      </w:r>
      <w:commentRangeEnd w:id="445"/>
      <w:r w:rsidR="008A7B3C">
        <w:rPr>
          <w:rStyle w:val="CommentReference"/>
        </w:rPr>
        <w:commentReference w:id="445"/>
      </w:r>
      <w:r w:rsidRPr="0008336B">
        <w:rPr>
          <w:rFonts w:cs="Times New Roman"/>
        </w:rPr>
        <w:t xml:space="preserve">deep (about half of the depth of investigation) was visibly set on each section (HJ and ZM). The analyses of different combined sections partly show the underlying layer's superposition from their resistivity values on the HJ section and ZM section. </w:t>
      </w:r>
    </w:p>
    <w:p w14:paraId="34C72350" w14:textId="77777777" w:rsidR="00A30D28" w:rsidRPr="0008336B" w:rsidRDefault="00A30D28" w:rsidP="00A30D28"/>
    <w:p w14:paraId="56A283B6" w14:textId="45ED0E9D" w:rsidR="00A30D28" w:rsidRPr="0008336B" w:rsidRDefault="00A30D28" w:rsidP="00A30D28">
      <w:pPr>
        <w:spacing w:line="480" w:lineRule="auto"/>
        <w:ind w:firstLine="360"/>
        <w:jc w:val="both"/>
        <w:rPr>
          <w:i/>
        </w:rPr>
      </w:pPr>
      <w:r w:rsidRPr="0008336B">
        <w:rPr>
          <w:rFonts w:cs="Times New Roman"/>
        </w:rPr>
        <w:fldChar w:fldCharType="begin"/>
      </w:r>
      <w:r w:rsidRPr="0008336B">
        <w:rPr>
          <w:rFonts w:cs="Times New Roman"/>
        </w:rPr>
        <w:instrText xml:space="preserve"> REF _Ref80209815 \h  \* MERGEFORMAT </w:instrText>
      </w:r>
      <w:r w:rsidRPr="0008336B">
        <w:rPr>
          <w:rFonts w:cs="Times New Roman"/>
        </w:rPr>
      </w:r>
      <w:r w:rsidRPr="0008336B">
        <w:rPr>
          <w:rFonts w:cs="Times New Roman"/>
        </w:rPr>
        <w:fldChar w:fldCharType="separate"/>
      </w:r>
      <w:r w:rsidRPr="0008336B">
        <w:rPr>
          <w:rFonts w:cs="Times New Roman"/>
          <w:szCs w:val="24"/>
        </w:rPr>
        <w:t xml:space="preserve">Figure </w:t>
      </w:r>
      <w:r w:rsidRPr="0008336B">
        <w:rPr>
          <w:rFonts w:cs="Times New Roman"/>
          <w:noProof/>
          <w:szCs w:val="24"/>
        </w:rPr>
        <w:t>11</w:t>
      </w:r>
      <w:r w:rsidRPr="0008336B">
        <w:rPr>
          <w:rFonts w:cs="Times New Roman"/>
        </w:rPr>
        <w:fldChar w:fldCharType="end"/>
      </w:r>
      <w:r w:rsidRPr="0008336B">
        <w:rPr>
          <w:rFonts w:cs="Times New Roman"/>
        </w:rPr>
        <w:t xml:space="preserve">a shows the five CSAMT survey lines of the HJ section. </w:t>
      </w:r>
      <w:commentRangeStart w:id="446"/>
      <w:r w:rsidRPr="0008336B">
        <w:rPr>
          <w:rFonts w:cs="Times New Roman"/>
        </w:rPr>
        <w:t xml:space="preserve">These lines are substantially parallel about 126 </w:t>
      </w:r>
      <m:oMath>
        <m:r>
          <w:rPr>
            <w:rFonts w:ascii="Cambria Math" w:hAnsi="Cambria Math" w:cs="Times New Roman"/>
          </w:rPr>
          <m:t>°</m:t>
        </m:r>
      </m:oMath>
      <w:r w:rsidRPr="0008336B">
        <w:rPr>
          <w:rFonts w:cs="Times New Roman"/>
        </w:rPr>
        <w:t xml:space="preserve"> NW direction and secant to the main fault F1. </w:t>
      </w:r>
      <w:commentRangeEnd w:id="446"/>
      <w:r w:rsidR="00AE07CB">
        <w:rPr>
          <w:rStyle w:val="CommentReference"/>
        </w:rPr>
        <w:commentReference w:id="446"/>
      </w:r>
      <w:r w:rsidRPr="0008336B">
        <w:rPr>
          <w:rFonts w:cs="Times New Roman"/>
        </w:rPr>
        <w:fldChar w:fldCharType="begin"/>
      </w:r>
      <w:r w:rsidRPr="0008336B">
        <w:rPr>
          <w:rFonts w:cs="Times New Roman"/>
        </w:rPr>
        <w:instrText xml:space="preserve"> REF _Ref80209815 \h  \* MERGEFORMAT </w:instrText>
      </w:r>
      <w:r w:rsidRPr="0008336B">
        <w:rPr>
          <w:rFonts w:cs="Times New Roman"/>
        </w:rPr>
      </w:r>
      <w:r w:rsidRPr="0008336B">
        <w:rPr>
          <w:rFonts w:cs="Times New Roman"/>
        </w:rPr>
        <w:fldChar w:fldCharType="separate"/>
      </w:r>
      <w:r w:rsidRPr="0008336B">
        <w:rPr>
          <w:rFonts w:cs="Times New Roman"/>
          <w:szCs w:val="24"/>
        </w:rPr>
        <w:t xml:space="preserve">Figure </w:t>
      </w:r>
      <w:r w:rsidRPr="0008336B">
        <w:rPr>
          <w:rFonts w:cs="Times New Roman"/>
          <w:noProof/>
          <w:szCs w:val="24"/>
        </w:rPr>
        <w:t>11</w:t>
      </w:r>
      <w:r w:rsidRPr="0008336B">
        <w:rPr>
          <w:rFonts w:cs="Times New Roman"/>
        </w:rPr>
        <w:fldChar w:fldCharType="end"/>
      </w:r>
      <w:r w:rsidRPr="0008336B">
        <w:rPr>
          <w:rFonts w:cs="Times New Roman"/>
        </w:rPr>
        <w:t xml:space="preserve">b displays the presence of conductive anomalies around stations S06, S12, S27, S42, and stations S04, S10 S15 on line 01 and line 02 respectively. We assume that these observed anomalies are local abnormal body responses with low resistivity values (rho </w:t>
      </w:r>
      <m:oMath>
        <m:r>
          <w:rPr>
            <w:rFonts w:ascii="Cambria Math" w:hAnsi="Cambria Math" w:cs="Times New Roman"/>
          </w:rPr>
          <m:t>&lt;100</m:t>
        </m:r>
      </m:oMath>
      <w:r w:rsidRPr="0008336B">
        <w:rPr>
          <w:rFonts w:cs="Times New Roman"/>
        </w:rPr>
        <w:t xml:space="preserve"> Ω.m). The presence of numerous fragmented rocks and the existence of micro-fractures along with the stations </w:t>
      </w:r>
      <w:commentRangeStart w:id="447"/>
      <w:r w:rsidRPr="0008336B">
        <w:rPr>
          <w:rFonts w:cs="Times New Roman"/>
        </w:rPr>
        <w:t>S12 to S27</w:t>
      </w:r>
      <w:commentRangeEnd w:id="447"/>
      <w:r w:rsidR="00AE07CB">
        <w:rPr>
          <w:rStyle w:val="CommentReference"/>
        </w:rPr>
        <w:commentReference w:id="447"/>
      </w:r>
      <w:r w:rsidRPr="0008336B">
        <w:rPr>
          <w:rFonts w:cs="Times New Roman"/>
        </w:rPr>
        <w:t xml:space="preserve"> of line 01, results from the accelerating of </w:t>
      </w:r>
      <w:del w:id="448" w:author="asus" w:date="2021-08-27T15:35:00Z">
        <w:r w:rsidRPr="0008336B" w:rsidDel="00295448">
          <w:rPr>
            <w:rFonts w:cs="Times New Roman"/>
          </w:rPr>
          <w:delText xml:space="preserve">the </w:delText>
        </w:r>
      </w:del>
      <w:r w:rsidRPr="0008336B">
        <w:rPr>
          <w:rFonts w:cs="Times New Roman"/>
        </w:rPr>
        <w:t>metamorphism</w:t>
      </w:r>
      <w:del w:id="449" w:author="asus" w:date="2021-08-27T15:35:00Z">
        <w:r w:rsidRPr="0008336B" w:rsidDel="00295448">
          <w:rPr>
            <w:rFonts w:cs="Times New Roman"/>
          </w:rPr>
          <w:delText xml:space="preserve"> process</w:delText>
        </w:r>
      </w:del>
      <w:r w:rsidRPr="0008336B">
        <w:rPr>
          <w:rFonts w:cs="Times New Roman"/>
        </w:rPr>
        <w:t xml:space="preserve">.  The difference in resistivity values (low and high resistivities) is obvious on all survey lines. Moreover, the low value of resistivity observed along with the stations S06 and S34, are the effects of the joint reactions of micro-fractures </w:t>
      </w:r>
      <w:commentRangeStart w:id="450"/>
      <w:r w:rsidRPr="0008336B">
        <w:rPr>
          <w:rFonts w:cs="Times New Roman"/>
        </w:rPr>
        <w:t xml:space="preserve">coming out </w:t>
      </w:r>
      <w:commentRangeEnd w:id="450"/>
      <w:r w:rsidR="00AE07CB">
        <w:rPr>
          <w:rStyle w:val="CommentReference"/>
        </w:rPr>
        <w:commentReference w:id="450"/>
      </w:r>
      <w:r w:rsidRPr="0008336B">
        <w:rPr>
          <w:rFonts w:cs="Times New Roman"/>
        </w:rPr>
        <w:t xml:space="preserve">from the fragmentation of granite due to the geothermal gradient </w:t>
      </w:r>
      <w:r w:rsidRPr="0008336B">
        <w:rPr>
          <w:rFonts w:cs="Times New Roman"/>
        </w:rPr>
        <w:fldChar w:fldCharType="begin" w:fldLock="1"/>
      </w:r>
      <w:r w:rsidRPr="0008336B">
        <w:rPr>
          <w:rFonts w:cs="Times New Roman"/>
        </w:rPr>
        <w:instrText>ADDIN CSL_CITATION {"citationItems":[{"id":"ITEM-1","itemData":{"DOI":"10.1007/s11430-008-0078-4","ISSN":"10069313","abstract":"During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Sciences","id":"ITEM-1","issue":"8","issued":{"date-parts":[["2008"]]},"page":"1053-1063","title":"The age and tectonic environment of the rhyolitic rocks on the western side of Wuyi Mountain, South China","type":"article-journal","volume":"51"},"uris":["http://www.mendeley.com/documents/?uuid=ce4c9931-cb48-4b15-8be6-adaaa16da534"]}],"mendeley":{"formattedCitation":"(Shu et al., 2008)","plainTextFormattedCitation":"(Shu et al., 2008)","previouslyFormattedCitation":"(Shu et al., 2008)"},"properties":{"noteIndex":0},"schema":"https://github.com/citation-style-language/schema/raw/master/csl-citation.json"}</w:instrText>
      </w:r>
      <w:r w:rsidRPr="0008336B">
        <w:rPr>
          <w:rFonts w:cs="Times New Roman"/>
        </w:rPr>
        <w:fldChar w:fldCharType="separate"/>
      </w:r>
      <w:r w:rsidRPr="0008336B">
        <w:rPr>
          <w:rFonts w:cs="Times New Roman"/>
          <w:noProof/>
        </w:rPr>
        <w:t>(Shu et al., 2008)</w:t>
      </w:r>
      <w:r w:rsidRPr="0008336B">
        <w:rPr>
          <w:rFonts w:cs="Times New Roman"/>
        </w:rPr>
        <w:fldChar w:fldCharType="end"/>
      </w:r>
      <w:r w:rsidRPr="0008336B">
        <w:rPr>
          <w:rFonts w:cs="Times New Roman"/>
        </w:rPr>
        <w:t>. The direction of the main fault F1 shown in figure 9b, is oriented to 36</w:t>
      </w:r>
      <m:oMath>
        <m:r>
          <w:rPr>
            <w:rFonts w:ascii="Cambria Math" w:hAnsi="Cambria Math" w:cs="Times New Roman"/>
          </w:rPr>
          <m:t>°</m:t>
        </m:r>
      </m:oMath>
      <w:r w:rsidRPr="0008336B">
        <w:rPr>
          <w:rFonts w:cs="Times New Roman"/>
        </w:rPr>
        <w:t xml:space="preserve"> in NE-SW, </w:t>
      </w:r>
      <w:del w:id="451" w:author="asus" w:date="2021-08-27T14:43:00Z">
        <w:r w:rsidRPr="0008336B" w:rsidDel="00AE07CB">
          <w:rPr>
            <w:rFonts w:cs="Times New Roman"/>
          </w:rPr>
          <w:delText xml:space="preserve">and </w:delText>
        </w:r>
      </w:del>
      <w:r w:rsidRPr="0008336B">
        <w:rPr>
          <w:rFonts w:cs="Times New Roman"/>
        </w:rPr>
        <w:t xml:space="preserve">its inclination is not constant along the </w:t>
      </w:r>
      <w:r w:rsidRPr="0008336B">
        <w:rPr>
          <w:rFonts w:cs="Times New Roman"/>
          <w:szCs w:val="24"/>
        </w:rPr>
        <w:t>section</w:t>
      </w:r>
      <w:ins w:id="452" w:author="asus" w:date="2021-08-27T14:44:00Z">
        <w:r w:rsidR="00AE07CB">
          <w:rPr>
            <w:rFonts w:cs="Times New Roman"/>
            <w:szCs w:val="24"/>
          </w:rPr>
          <w:t>,</w:t>
        </w:r>
      </w:ins>
      <w:r w:rsidRPr="0008336B">
        <w:rPr>
          <w:rFonts w:cs="Times New Roman"/>
          <w:szCs w:val="24"/>
        </w:rPr>
        <w:t xml:space="preserve"> and its dip</w:t>
      </w:r>
      <w:r w:rsidRPr="0008336B">
        <w:t xml:space="preserve"> </w:t>
      </w:r>
      <w:r w:rsidRPr="0008336B">
        <w:rPr>
          <w:rFonts w:cs="Times New Roman"/>
        </w:rPr>
        <w:t xml:space="preserve">at shallow depth is less than 45 degrees </w:t>
      </w:r>
      <w:commentRangeStart w:id="453"/>
      <w:r w:rsidRPr="0008336B">
        <w:rPr>
          <w:rFonts w:cs="Times New Roman"/>
        </w:rPr>
        <w:t>and more in deeper</w:t>
      </w:r>
      <w:commentRangeEnd w:id="453"/>
      <w:r w:rsidR="00AE07CB">
        <w:rPr>
          <w:rStyle w:val="CommentReference"/>
        </w:rPr>
        <w:commentReference w:id="453"/>
      </w:r>
      <w:r w:rsidRPr="0008336B">
        <w:rPr>
          <w:rFonts w:cs="Times New Roman"/>
        </w:rPr>
        <w:t xml:space="preserve">. For good visualization, we represented the dip of F1 in the perspective view. In addition, at station S04 of line 04, F1 has a regular dip estimated at 45 </w:t>
      </w:r>
      <m:oMath>
        <m:r>
          <w:rPr>
            <w:rFonts w:ascii="Cambria Math" w:hAnsi="Cambria Math" w:cs="Times New Roman"/>
          </w:rPr>
          <m:t xml:space="preserve">° </m:t>
        </m:r>
      </m:oMath>
      <w:r w:rsidRPr="0008336B">
        <w:rPr>
          <w:rFonts w:cs="Times New Roman"/>
        </w:rPr>
        <w:t>NE, and secondary fractures (Fs) are also evident along that section</w:t>
      </w:r>
      <w:del w:id="454" w:author="asus" w:date="2021-08-27T14:46:00Z">
        <w:r w:rsidRPr="0008336B" w:rsidDel="00067A03">
          <w:rPr>
            <w:rFonts w:cs="Times New Roman"/>
          </w:rPr>
          <w:delText>,</w:delText>
        </w:r>
      </w:del>
      <w:r w:rsidRPr="0008336B">
        <w:rPr>
          <w:rFonts w:cs="Times New Roman"/>
        </w:rPr>
        <w:t xml:space="preserve"> towards the NE-SW direction. Moreover, the low resistivity values close to stations S06, S34 </w:t>
      </w:r>
      <w:commentRangeStart w:id="455"/>
      <w:r w:rsidRPr="0008336B">
        <w:rPr>
          <w:rFonts w:cs="Times New Roman"/>
        </w:rPr>
        <w:t>of</w:t>
      </w:r>
      <w:commentRangeEnd w:id="455"/>
      <w:r w:rsidR="00067A03">
        <w:rPr>
          <w:rStyle w:val="CommentReference"/>
        </w:rPr>
        <w:commentReference w:id="455"/>
      </w:r>
      <w:r w:rsidRPr="0008336B">
        <w:rPr>
          <w:rFonts w:cs="Times New Roman"/>
        </w:rPr>
        <w:t xml:space="preserve"> line 01, S08 of line 03, S04, </w:t>
      </w:r>
      <w:del w:id="456" w:author="asus" w:date="2021-08-27T14:47:00Z">
        <w:r w:rsidRPr="0008336B" w:rsidDel="00067A03">
          <w:rPr>
            <w:rFonts w:cs="Times New Roman"/>
          </w:rPr>
          <w:delText xml:space="preserve">and </w:delText>
        </w:r>
      </w:del>
      <w:r w:rsidRPr="0008336B">
        <w:rPr>
          <w:rFonts w:cs="Times New Roman"/>
        </w:rPr>
        <w:t xml:space="preserve">S16 of line 04 and S06 of line 05 are linked to the setting up of the quaternary system and the existence of the Qinshui river in the area. Under station S34 </w:t>
      </w:r>
      <w:commentRangeStart w:id="457"/>
      <w:r w:rsidRPr="0008336B">
        <w:rPr>
          <w:rFonts w:cs="Times New Roman"/>
        </w:rPr>
        <w:t>on</w:t>
      </w:r>
      <w:commentRangeEnd w:id="457"/>
      <w:r w:rsidR="00067A03">
        <w:rPr>
          <w:rStyle w:val="CommentReference"/>
        </w:rPr>
        <w:commentReference w:id="457"/>
      </w:r>
      <w:r w:rsidRPr="0008336B">
        <w:rPr>
          <w:rFonts w:cs="Times New Roman"/>
        </w:rPr>
        <w:t xml:space="preserve"> line 01 and station S11 on line 04, there is a deep connection (&gt;480 m) between the faults Fs </w:t>
      </w:r>
      <w:del w:id="458" w:author="asus" w:date="2021-08-27T14:49:00Z">
        <w:r w:rsidRPr="0008336B" w:rsidDel="00067A03">
          <w:rPr>
            <w:rFonts w:cs="Times New Roman"/>
          </w:rPr>
          <w:delText xml:space="preserve">with </w:delText>
        </w:r>
      </w:del>
      <w:ins w:id="459" w:author="asus" w:date="2021-08-27T14:49:00Z">
        <w:r w:rsidR="00067A03">
          <w:rPr>
            <w:rFonts w:cs="Times New Roman"/>
          </w:rPr>
          <w:t>and</w:t>
        </w:r>
        <w:r w:rsidR="00067A03" w:rsidRPr="0008336B">
          <w:rPr>
            <w:rFonts w:cs="Times New Roman"/>
          </w:rPr>
          <w:t xml:space="preserve"> </w:t>
        </w:r>
      </w:ins>
      <w:r w:rsidRPr="0008336B">
        <w:rPr>
          <w:rFonts w:cs="Times New Roman"/>
        </w:rPr>
        <w:t xml:space="preserve">F1 in the NNE direction.  The connection between Fs and F1 can be explained by the presence of intense geothermal activity that accelerates the cracking process of the underlying Paleozoic intrusive granites </w:t>
      </w:r>
      <w:r w:rsidRPr="0008336B">
        <w:rPr>
          <w:rFonts w:cs="Times New Roman"/>
        </w:rPr>
        <w:fldChar w:fldCharType="begin" w:fldLock="1"/>
      </w:r>
      <w:r w:rsidRPr="0008336B">
        <w:rPr>
          <w:rFonts w:cs="Times New Roman"/>
        </w:rPr>
        <w:instrText>ADDIN CSL_CITATION {"citationItems":[{"id":"ITEM-1","itemData":{"DOI":"10.1111/1755-6724.12378_38","ISSN":"1755-6724","author":[{"dropping-particle":"","family":"Zhang","given":"Wenlan","non-dropping-particle":"","parse-names":false,"suffix":""},{"dropping-particle":"","family":"Che","given":"Xudong","non-dropping-particle":"","parse-names":false,"suffix":""},{"dropping-particle":"","family":"Wang","given":"Rucheng","non-dropping-particle":"","parse-names":false,"suffix":""},{"dropping-particle":"","family":"Zhang","given":"Rongqing","non-dropping-particle":"","parse-names":false,"suffix":""},{"dropping-particle":"","family":"Yang","given":"Zhen","non-dropping-particle":"","parse-names":false,"suffix":""}],"container-title":"Acta Geologica Sinica - English Edition","id":"ITEM-1","issue":"s2","issued":{"date-parts":[["2014"]]},"page":"1041-1042","title":"Geochronological Framework of the Penggongmiao Granite Batholith","type":"article-journal","volume":"88"},"uris":["http://www.mendeley.com/documents/?uuid=d4d84131-0aa9-46c3-888e-d71554706cdf"]}],"mendeley":{"formattedCitation":"(Zhang et al., 2014)","manualFormatting":"(Zhang et al., 2014)","plainTextFormattedCitation":"(Zhang et al., 2014)","previouslyFormattedCitation":"(Zhang et al., 2014)"},"properties":{"noteIndex":0},"schema":"https://github.com/citation-style-language/schema/raw/master/csl-citation.json"}</w:instrText>
      </w:r>
      <w:r w:rsidRPr="0008336B">
        <w:rPr>
          <w:rFonts w:cs="Times New Roman"/>
        </w:rPr>
        <w:fldChar w:fldCharType="separate"/>
      </w:r>
      <w:r w:rsidRPr="0008336B">
        <w:rPr>
          <w:rFonts w:cs="Times New Roman"/>
          <w:noProof/>
        </w:rPr>
        <w:t>(Zhang et al., 2014)</w:t>
      </w:r>
      <w:r w:rsidRPr="0008336B">
        <w:rPr>
          <w:rFonts w:cs="Times New Roman"/>
        </w:rPr>
        <w:fldChar w:fldCharType="end"/>
      </w:r>
      <w:r w:rsidRPr="0008336B">
        <w:rPr>
          <w:rFonts w:cs="Times New Roman"/>
        </w:rPr>
        <w:t>. The presence of the Quinshui river channels in the Southeast</w:t>
      </w:r>
      <w:del w:id="460" w:author="asus" w:date="2021-08-27T14:50:00Z">
        <w:r w:rsidRPr="0008336B" w:rsidDel="00067A03">
          <w:rPr>
            <w:rFonts w:cs="Times New Roman"/>
          </w:rPr>
          <w:delText>ern</w:delText>
        </w:r>
      </w:del>
      <w:r w:rsidRPr="0008336B">
        <w:rPr>
          <w:rFonts w:cs="Times New Roman"/>
        </w:rPr>
        <w:t xml:space="preserve"> (SE), is demarcated by the presence of anomalies of low resistivity values (rho </w:t>
      </w:r>
      <m:oMath>
        <m:r>
          <w:rPr>
            <w:rFonts w:ascii="Cambria Math" w:hAnsi="Cambria Math" w:cs="Times New Roman"/>
          </w:rPr>
          <m:t>&lt;</m:t>
        </m:r>
      </m:oMath>
      <w:r w:rsidRPr="0008336B">
        <w:rPr>
          <w:rFonts w:cs="Times New Roman"/>
        </w:rPr>
        <w:t>70 Ω.m) observed near stations S45, S14, S15, S29, and S11 on lines 01, line 02, line 03, line 04, and line 05 respectively. Finally, the fact that line 04 is located in the Qingshui river valley</w:t>
      </w:r>
      <w:del w:id="461" w:author="asus" w:date="2021-08-27T14:51:00Z">
        <w:r w:rsidRPr="0008336B" w:rsidDel="00067A03">
          <w:rPr>
            <w:rFonts w:cs="Times New Roman"/>
          </w:rPr>
          <w:delText>,</w:delText>
        </w:r>
      </w:del>
      <w:r w:rsidRPr="0008336B">
        <w:rPr>
          <w:rFonts w:cs="Times New Roman"/>
        </w:rPr>
        <w:t xml:space="preserve"> implies the existence of diverse structures in several directions (such as northwest and northeast</w:t>
      </w:r>
      <w:del w:id="462" w:author="asus" w:date="2021-08-27T14:51:00Z">
        <w:r w:rsidRPr="0008336B" w:rsidDel="00067A03">
          <w:rPr>
            <w:rFonts w:cs="Times New Roman"/>
          </w:rPr>
          <w:delText>ern structures</w:delText>
        </w:r>
      </w:del>
      <w:r w:rsidRPr="0008336B">
        <w:rPr>
          <w:rFonts w:cs="Times New Roman"/>
        </w:rPr>
        <w:t>).</w:t>
      </w:r>
    </w:p>
    <w:p w14:paraId="33A3BA2E" w14:textId="6FAD8610" w:rsidR="00A30D28" w:rsidRPr="0008336B" w:rsidRDefault="00A30D28" w:rsidP="00A30D28">
      <w:pPr>
        <w:spacing w:line="480" w:lineRule="auto"/>
        <w:ind w:firstLine="360"/>
        <w:jc w:val="both"/>
        <w:rPr>
          <w:rFonts w:cs="Times New Roman"/>
        </w:rPr>
      </w:pPr>
      <w:r w:rsidRPr="0008336B">
        <w:rPr>
          <w:rFonts w:cs="Times New Roman"/>
        </w:rPr>
        <w:t xml:space="preserve">From the ZM section, </w:t>
      </w:r>
      <w:r w:rsidRPr="0008336B">
        <w:rPr>
          <w:rFonts w:cs="Times New Roman"/>
        </w:rPr>
        <w:fldChar w:fldCharType="begin"/>
      </w:r>
      <w:r w:rsidRPr="0008336B">
        <w:rPr>
          <w:rFonts w:cs="Times New Roman"/>
        </w:rPr>
        <w:instrText xml:space="preserve"> REF _Ref80209988 \h  \* MERGEFORMAT </w:instrText>
      </w:r>
      <w:r w:rsidRPr="0008336B">
        <w:rPr>
          <w:rFonts w:cs="Times New Roman"/>
        </w:rPr>
      </w:r>
      <w:r w:rsidRPr="0008336B">
        <w:rPr>
          <w:rFonts w:cs="Times New Roman"/>
        </w:rPr>
        <w:fldChar w:fldCharType="separate"/>
      </w:r>
      <w:r w:rsidRPr="0008336B">
        <w:rPr>
          <w:rFonts w:cs="Times New Roman"/>
        </w:rPr>
        <w:t xml:space="preserve">Figure </w:t>
      </w:r>
      <w:r w:rsidRPr="0008336B">
        <w:rPr>
          <w:rFonts w:cs="Times New Roman"/>
          <w:noProof/>
        </w:rPr>
        <w:t>12</w:t>
      </w:r>
      <w:r w:rsidRPr="0008336B">
        <w:rPr>
          <w:rFonts w:cs="Times New Roman"/>
        </w:rPr>
        <w:fldChar w:fldCharType="end"/>
      </w:r>
      <w:r w:rsidRPr="0008336B">
        <w:rPr>
          <w:rFonts w:cs="Times New Roman"/>
        </w:rPr>
        <w:t>a shows the surface map of the four survey lines with different directions. The directions of lines 06 and 07 are 135</w:t>
      </w:r>
      <w:del w:id="463" w:author="asus" w:date="2021-08-27T15:00: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136</w:t>
      </w:r>
      <w:del w:id="464" w:author="asus" w:date="2021-08-27T15:00: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xml:space="preserve"> NW-SE respectively while lines 08 and 09 are 26</w:t>
      </w:r>
      <w:del w:id="465" w:author="asus" w:date="2021-08-27T15:00: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xml:space="preserve"> NE-SW each. We </w:t>
      </w:r>
      <w:del w:id="466" w:author="asus" w:date="2021-08-27T14:52:00Z">
        <w:r w:rsidRPr="0008336B" w:rsidDel="00067A03">
          <w:rPr>
            <w:rFonts w:cs="Times New Roman"/>
          </w:rPr>
          <w:delText xml:space="preserve">saw </w:delText>
        </w:r>
      </w:del>
      <w:ins w:id="467" w:author="asus" w:date="2021-08-27T14:52:00Z">
        <w:r w:rsidR="00067A03">
          <w:rPr>
            <w:rFonts w:cs="Times New Roman"/>
          </w:rPr>
          <w:t>observed</w:t>
        </w:r>
        <w:r w:rsidR="00067A03" w:rsidRPr="0008336B">
          <w:rPr>
            <w:rFonts w:cs="Times New Roman"/>
          </w:rPr>
          <w:t xml:space="preserve"> </w:t>
        </w:r>
      </w:ins>
      <w:r w:rsidRPr="0008336B">
        <w:rPr>
          <w:rFonts w:cs="Times New Roman"/>
        </w:rPr>
        <w:t xml:space="preserve">in </w:t>
      </w:r>
      <w:r w:rsidRPr="0008336B">
        <w:rPr>
          <w:rFonts w:cs="Times New Roman"/>
        </w:rPr>
        <w:fldChar w:fldCharType="begin"/>
      </w:r>
      <w:r w:rsidRPr="0008336B">
        <w:rPr>
          <w:rFonts w:cs="Times New Roman"/>
        </w:rPr>
        <w:instrText xml:space="preserve"> REF _Ref80209988 \h  \* MERGEFORMAT </w:instrText>
      </w:r>
      <w:r w:rsidRPr="0008336B">
        <w:rPr>
          <w:rFonts w:cs="Times New Roman"/>
        </w:rPr>
      </w:r>
      <w:r w:rsidRPr="0008336B">
        <w:rPr>
          <w:rFonts w:cs="Times New Roman"/>
        </w:rPr>
        <w:fldChar w:fldCharType="separate"/>
      </w:r>
      <w:r w:rsidRPr="0008336B">
        <w:rPr>
          <w:rFonts w:cs="Times New Roman"/>
        </w:rPr>
        <w:t xml:space="preserve">Figure </w:t>
      </w:r>
      <w:r w:rsidRPr="0008336B">
        <w:rPr>
          <w:rFonts w:cs="Times New Roman"/>
          <w:noProof/>
        </w:rPr>
        <w:t>12</w:t>
      </w:r>
      <w:r w:rsidRPr="0008336B">
        <w:rPr>
          <w:rFonts w:cs="Times New Roman"/>
        </w:rPr>
        <w:fldChar w:fldCharType="end"/>
      </w:r>
      <w:r w:rsidRPr="0008336B">
        <w:rPr>
          <w:rFonts w:cs="Times New Roman"/>
        </w:rPr>
        <w:t xml:space="preserve">b, different structures of low resistivity values (rho </w:t>
      </w:r>
      <m:oMath>
        <m:r>
          <w:rPr>
            <w:rFonts w:ascii="Cambria Math" w:hAnsi="Cambria Math" w:cs="Times New Roman"/>
          </w:rPr>
          <m:t>&lt;</m:t>
        </m:r>
      </m:oMath>
      <w:r w:rsidRPr="0008336B">
        <w:rPr>
          <w:rFonts w:cs="Times New Roman"/>
        </w:rPr>
        <w:t xml:space="preserve">100 Ω.m) throughout the area. From the surface map, the section of line 06 combined with the horizontal depth map (D-480 m) could be used to deduce the passage of F1 at station S08 tilted </w:t>
      </w:r>
      <w:commentRangeStart w:id="468"/>
      <w:r w:rsidRPr="0008336B">
        <w:rPr>
          <w:rFonts w:cs="Times New Roman"/>
        </w:rPr>
        <w:t>45</w:t>
      </w:r>
      <m:oMath>
        <m:r>
          <w:rPr>
            <w:rFonts w:ascii="Cambria Math" w:hAnsi="Cambria Math" w:cs="Times New Roman"/>
          </w:rPr>
          <m:t>°</m:t>
        </m:r>
        <w:commentRangeEnd w:id="468"/>
        <m:r>
          <m:rPr>
            <m:sty m:val="p"/>
          </m:rPr>
          <w:rPr>
            <w:rStyle w:val="CommentReference"/>
          </w:rPr>
          <w:commentReference w:id="468"/>
        </m:r>
      </m:oMath>
      <w:r w:rsidRPr="0008336B">
        <w:rPr>
          <w:rFonts w:cs="Times New Roman"/>
        </w:rPr>
        <w:t xml:space="preserve"> towards the NNE.  The existing Fs results from the fast weathering process of granite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China","type":"article-journal","volume":"98"},"uris":["http://www.mendeley.com/documents/?uuid=5ca1d0f8-34bc-4338-a92a-d6cfeb08f463"]},{"id":"ITEM-2","itemData":{"DOI":"10.1007/s11430-008-0078-4","ISSN":"10069313","abstract":"During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Sciences","id":"ITEM-2","issue":"8","issued":{"date-parts":[["2008"]]},"page":"1053-1063","title":"The age and tectonic environment of the rhyolitic rocks on the western side of Wuyi Mountain, South China","type":"article-journal","volume":"51"},"uris":["http://www.mendeley.com/documents/?uuid=ef2fc85c-601b-4dab-9c10-32b5f4d75d71"]}],"mendeley":{"formattedCitation":"(Lu et al., 2003; Shu et al., 2008)","plainTextFormattedCitation":"(Lu et al., 2003; Shu et al., 2008)","previouslyFormattedCitation":"(Lu et al., 2003; Shu et al., 2008)"},"properties":{"noteIndex":0},"schema":"https://github.com/citation-style-language/schema/raw/master/csl-citation.json"}</w:instrText>
      </w:r>
      <w:r w:rsidRPr="0008336B">
        <w:rPr>
          <w:rFonts w:cs="Times New Roman"/>
        </w:rPr>
        <w:fldChar w:fldCharType="separate"/>
      </w:r>
      <w:r w:rsidRPr="0008336B">
        <w:rPr>
          <w:rFonts w:cs="Times New Roman"/>
          <w:noProof/>
        </w:rPr>
        <w:t>(Lu et al., 2003; Shu et al., 2008)</w:t>
      </w:r>
      <w:r w:rsidRPr="0008336B">
        <w:rPr>
          <w:rFonts w:cs="Times New Roman"/>
        </w:rPr>
        <w:fldChar w:fldCharType="end"/>
      </w:r>
      <w:r w:rsidRPr="0008336B">
        <w:rPr>
          <w:rFonts w:cs="Times New Roman"/>
        </w:rPr>
        <w:t xml:space="preserve">. </w:t>
      </w:r>
      <w:del w:id="469" w:author="asus" w:date="2021-08-27T14:55:00Z">
        <w:r w:rsidRPr="0008336B" w:rsidDel="00067A03">
          <w:rPr>
            <w:rFonts w:cs="Times New Roman"/>
          </w:rPr>
          <w:delText>A first</w:delText>
        </w:r>
      </w:del>
      <w:ins w:id="470" w:author="asus" w:date="2021-08-27T14:55:00Z">
        <w:r w:rsidR="00067A03">
          <w:rPr>
            <w:rFonts w:cs="Times New Roman"/>
          </w:rPr>
          <w:t>On one instance,</w:t>
        </w:r>
      </w:ins>
      <w:r w:rsidRPr="0008336B">
        <w:rPr>
          <w:rFonts w:cs="Times New Roman"/>
        </w:rPr>
        <w:t xml:space="preserve"> Fs of line 06 passes through station S04 and its dip is steep</w:t>
      </w:r>
      <w:del w:id="471" w:author="asus" w:date="2021-08-27T14:56:00Z">
        <w:r w:rsidRPr="0008336B" w:rsidDel="00622480">
          <w:rPr>
            <w:rFonts w:cs="Times New Roman"/>
          </w:rPr>
          <w:delText>ly</w:delText>
        </w:r>
      </w:del>
      <w:r w:rsidRPr="0008336B">
        <w:rPr>
          <w:rFonts w:cs="Times New Roman"/>
        </w:rPr>
        <w:t xml:space="preserve"> around 45-70</w:t>
      </w:r>
      <w:del w:id="472" w:author="asus" w:date="2021-08-27T14:59: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xml:space="preserve"> NNE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2003)","plainTextFormattedCitation":"(Lu et al., 2003)","previouslyFormattedCitation":"(Lu et al., 2003)"},"properties":{"noteIndex":0},"schema":"https://github.com/citation-style-language/schema/raw/master/csl-citation.json"}</w:instrText>
      </w:r>
      <w:r w:rsidRPr="0008336B">
        <w:rPr>
          <w:rFonts w:cs="Times New Roman"/>
        </w:rPr>
        <w:fldChar w:fldCharType="separate"/>
      </w:r>
      <w:r w:rsidRPr="0008336B">
        <w:rPr>
          <w:rFonts w:cs="Times New Roman"/>
          <w:noProof/>
        </w:rPr>
        <w:t>(Lu et al., 2003)</w:t>
      </w:r>
      <w:r w:rsidRPr="0008336B">
        <w:rPr>
          <w:rFonts w:cs="Times New Roman"/>
        </w:rPr>
        <w:fldChar w:fldCharType="end"/>
      </w:r>
      <w:r w:rsidRPr="0008336B">
        <w:rPr>
          <w:rFonts w:cs="Times New Roman"/>
        </w:rPr>
        <w:t xml:space="preserve">. </w:t>
      </w:r>
      <w:del w:id="473" w:author="asus" w:date="2021-08-27T14:55:00Z">
        <w:r w:rsidRPr="0008336B" w:rsidDel="00067A03">
          <w:rPr>
            <w:rFonts w:cs="Times New Roman"/>
          </w:rPr>
          <w:delText xml:space="preserve">Another </w:delText>
        </w:r>
      </w:del>
      <w:ins w:id="474" w:author="asus" w:date="2021-08-27T14:55:00Z">
        <w:r w:rsidR="00067A03">
          <w:rPr>
            <w:rFonts w:cs="Times New Roman"/>
          </w:rPr>
          <w:t>On another instance,</w:t>
        </w:r>
        <w:r w:rsidR="00067A03" w:rsidRPr="0008336B">
          <w:rPr>
            <w:rFonts w:cs="Times New Roman"/>
          </w:rPr>
          <w:t xml:space="preserve"> </w:t>
        </w:r>
      </w:ins>
      <w:ins w:id="475" w:author="asus" w:date="2021-08-27T14:57:00Z">
        <w:r w:rsidR="00622480">
          <w:rPr>
            <w:rFonts w:cs="Times New Roman"/>
          </w:rPr>
          <w:t xml:space="preserve">an </w:t>
        </w:r>
      </w:ins>
      <w:r w:rsidRPr="0008336B">
        <w:rPr>
          <w:rFonts w:cs="Times New Roman"/>
        </w:rPr>
        <w:t>Fs</w:t>
      </w:r>
      <w:del w:id="476" w:author="asus" w:date="2021-08-27T14:56:00Z">
        <w:r w:rsidRPr="0008336B" w:rsidDel="00622480">
          <w:rPr>
            <w:rFonts w:cs="Times New Roman"/>
          </w:rPr>
          <w:delText>,</w:delText>
        </w:r>
      </w:del>
      <w:r w:rsidRPr="0008336B">
        <w:rPr>
          <w:rFonts w:cs="Times New Roman"/>
        </w:rPr>
        <w:t xml:space="preserve"> connected to the main fault F1, tilts 50</w:t>
      </w:r>
      <w:del w:id="477" w:author="asus" w:date="2021-08-27T14:59: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xml:space="preserve"> NW and passes </w:t>
      </w:r>
      <w:commentRangeStart w:id="478"/>
      <w:del w:id="479" w:author="asus" w:date="2021-08-27T14:54:00Z">
        <w:r w:rsidRPr="0008336B" w:rsidDel="00067A03">
          <w:rPr>
            <w:rFonts w:cs="Times New Roman"/>
          </w:rPr>
          <w:delText xml:space="preserve">through </w:delText>
        </w:r>
      </w:del>
      <w:r w:rsidRPr="0008336B">
        <w:rPr>
          <w:rFonts w:cs="Times New Roman"/>
        </w:rPr>
        <w:t>near</w:t>
      </w:r>
      <w:commentRangeEnd w:id="478"/>
      <w:r w:rsidR="00622480">
        <w:rPr>
          <w:rStyle w:val="CommentReference"/>
        </w:rPr>
        <w:commentReference w:id="478"/>
      </w:r>
      <w:r w:rsidRPr="0008336B">
        <w:rPr>
          <w:rFonts w:cs="Times New Roman"/>
        </w:rPr>
        <w:t xml:space="preserve"> station S16.  Moreover, the presence of low resistivity values (rho </w:t>
      </w:r>
      <m:oMath>
        <m:r>
          <w:rPr>
            <w:rFonts w:ascii="Cambria Math" w:hAnsi="Cambria Math" w:cs="Times New Roman"/>
          </w:rPr>
          <m:t>&lt;</m:t>
        </m:r>
      </m:oMath>
      <w:r w:rsidRPr="0008336B">
        <w:rPr>
          <w:rFonts w:cs="Times New Roman"/>
        </w:rPr>
        <w:t>50 Ω.m) observed along station S17 on line 07 can be explained by the intersection of two channels of Qingshui river</w:t>
      </w:r>
      <w:ins w:id="480" w:author="asus" w:date="2021-08-27T14:58:00Z">
        <w:r w:rsidR="00622480">
          <w:rPr>
            <w:rFonts w:cs="Times New Roman"/>
          </w:rPr>
          <w:t xml:space="preserve"> </w:t>
        </w:r>
      </w:ins>
      <w:del w:id="481" w:author="asus" w:date="2021-08-27T14:58:00Z">
        <w:r w:rsidRPr="0008336B" w:rsidDel="00622480">
          <w:rPr>
            <w:rFonts w:cs="Times New Roman"/>
          </w:rPr>
          <w:delText>-</w:delText>
        </w:r>
      </w:del>
      <w:r w:rsidRPr="0008336B">
        <w:rPr>
          <w:rFonts w:cs="Times New Roman"/>
        </w:rPr>
        <w:t xml:space="preserve">oriented </w:t>
      </w:r>
      <w:ins w:id="482" w:author="asus" w:date="2021-08-27T14:58:00Z">
        <w:r w:rsidR="00622480">
          <w:rPr>
            <w:rFonts w:cs="Times New Roman"/>
          </w:rPr>
          <w:t xml:space="preserve">in the </w:t>
        </w:r>
      </w:ins>
      <w:r w:rsidRPr="0008336B">
        <w:rPr>
          <w:rFonts w:cs="Times New Roman"/>
        </w:rPr>
        <w:t xml:space="preserve">NW and NE directions. Because line 07 is almost parallel to line 06, </w:t>
      </w:r>
      <w:del w:id="483" w:author="asus" w:date="2021-08-27T14:59:00Z">
        <w:r w:rsidRPr="0008336B" w:rsidDel="00622480">
          <w:rPr>
            <w:rFonts w:cs="Times New Roman"/>
          </w:rPr>
          <w:delText xml:space="preserve">therefore </w:delText>
        </w:r>
      </w:del>
      <w:r w:rsidRPr="0008336B">
        <w:rPr>
          <w:rFonts w:cs="Times New Roman"/>
        </w:rPr>
        <w:t>we assume the first Fs observed on line 06 are also visible near station S04 of line 07, and the main fault F1 is located between stations S08 and S09 with a dip equal to 45</w:t>
      </w:r>
      <w:del w:id="484" w:author="asus" w:date="2021-08-27T15:01:00Z">
        <w:r w:rsidRPr="0008336B" w:rsidDel="00622480">
          <w:rPr>
            <w:rFonts w:cs="Times New Roman"/>
          </w:rPr>
          <w:delText xml:space="preserve"> </w:delText>
        </w:r>
      </w:del>
      <m:oMath>
        <m:r>
          <w:rPr>
            <w:rFonts w:ascii="Cambria Math" w:hAnsi="Cambria Math" w:cs="Times New Roman"/>
          </w:rPr>
          <m:t>°</m:t>
        </m:r>
      </m:oMath>
      <w:r w:rsidRPr="0008336B">
        <w:rPr>
          <w:rFonts w:cs="Times New Roman"/>
        </w:rPr>
        <w:t xml:space="preserve"> NNE. The river channel in the NW direction intercepts line 09 between station S00 to S04, and this interception is characterized by low resistivity values. Moreover, the dip of F1 towards the NNE near station S08 of line 07 and close to station S05 of line 09</w:t>
      </w:r>
      <w:del w:id="485" w:author="asus" w:date="2021-08-27T15:02:00Z">
        <w:r w:rsidRPr="0008336B" w:rsidDel="00622480">
          <w:rPr>
            <w:rFonts w:cs="Times New Roman"/>
          </w:rPr>
          <w:delText>,</w:delText>
        </w:r>
      </w:del>
      <w:r w:rsidRPr="0008336B">
        <w:rPr>
          <w:rFonts w:cs="Times New Roman"/>
        </w:rPr>
        <w:t xml:space="preserve"> implies that F1 probably meets this section deeper under the horizontal depth map. </w:t>
      </w:r>
      <w:bookmarkStart w:id="486" w:name="_Hlk73711866"/>
      <w:r w:rsidRPr="0008336B">
        <w:rPr>
          <w:rFonts w:cs="Times New Roman"/>
        </w:rPr>
        <w:t xml:space="preserve">The low resistivity value (&lt;70 Ω m) </w:t>
      </w:r>
      <w:bookmarkEnd w:id="486"/>
      <w:r w:rsidRPr="0008336B">
        <w:rPr>
          <w:rFonts w:cs="Times New Roman"/>
        </w:rPr>
        <w:t>between stations S20-S21 o</w:t>
      </w:r>
      <w:commentRangeStart w:id="487"/>
      <w:r w:rsidRPr="0008336B">
        <w:rPr>
          <w:rFonts w:cs="Times New Roman"/>
        </w:rPr>
        <w:t>f line 06, S00-S04 of line</w:t>
      </w:r>
      <w:ins w:id="488" w:author="asus" w:date="2021-08-27T15:02:00Z">
        <w:r w:rsidR="00622480">
          <w:rPr>
            <w:rFonts w:cs="Times New Roman"/>
          </w:rPr>
          <w:t xml:space="preserve"> </w:t>
        </w:r>
      </w:ins>
      <w:r w:rsidRPr="0008336B">
        <w:rPr>
          <w:rFonts w:cs="Times New Roman"/>
        </w:rPr>
        <w:t>09, S16-S18 of line 07, and S13-S15 of line 08,</w:t>
      </w:r>
      <w:commentRangeEnd w:id="487"/>
      <w:r w:rsidR="00622480">
        <w:rPr>
          <w:rStyle w:val="CommentReference"/>
        </w:rPr>
        <w:commentReference w:id="487"/>
      </w:r>
      <w:r w:rsidRPr="0008336B">
        <w:rPr>
          <w:rFonts w:cs="Times New Roman"/>
        </w:rPr>
        <w:t xml:space="preserve"> is </w:t>
      </w:r>
      <w:del w:id="489" w:author="asus" w:date="2021-08-27T15:03:00Z">
        <w:r w:rsidRPr="0008336B" w:rsidDel="00622480">
          <w:rPr>
            <w:rFonts w:cs="Times New Roman"/>
          </w:rPr>
          <w:delText>one hand</w:delText>
        </w:r>
      </w:del>
      <w:ins w:id="490" w:author="asus" w:date="2021-08-27T15:03:00Z">
        <w:r w:rsidR="00622480">
          <w:rPr>
            <w:rFonts w:cs="Times New Roman"/>
          </w:rPr>
          <w:t>either</w:t>
        </w:r>
      </w:ins>
      <w:r w:rsidRPr="0008336B">
        <w:rPr>
          <w:rFonts w:cs="Times New Roman"/>
        </w:rPr>
        <w:t xml:space="preserve"> due to the Qinshui river </w:t>
      </w:r>
      <w:del w:id="491" w:author="asus" w:date="2021-08-27T15:03:00Z">
        <w:r w:rsidRPr="0008336B" w:rsidDel="00622480">
          <w:rPr>
            <w:rFonts w:cs="Times New Roman"/>
          </w:rPr>
          <w:delText>and other hands due</w:delText>
        </w:r>
      </w:del>
      <w:ins w:id="492" w:author="asus" w:date="2021-08-27T15:03:00Z">
        <w:r w:rsidR="00622480">
          <w:rPr>
            <w:rFonts w:cs="Times New Roman"/>
          </w:rPr>
          <w:t>or</w:t>
        </w:r>
      </w:ins>
      <w:r w:rsidRPr="0008336B">
        <w:rPr>
          <w:rFonts w:cs="Times New Roman"/>
        </w:rPr>
        <w:t xml:space="preserve"> to quaternary sediment and the accelerated weathering process of granite.</w:t>
      </w:r>
    </w:p>
    <w:p w14:paraId="2B2A411E" w14:textId="77777777" w:rsidR="00A30D28" w:rsidRPr="0008336B" w:rsidRDefault="00A30D28" w:rsidP="00A30D28">
      <w:pPr>
        <w:spacing w:line="480" w:lineRule="auto"/>
        <w:ind w:firstLine="360"/>
        <w:jc w:val="both"/>
        <w:rPr>
          <w:rFonts w:cs="Times New Roman"/>
        </w:rPr>
      </w:pPr>
    </w:p>
    <w:p w14:paraId="0F10DD8A" w14:textId="77777777" w:rsidR="00A30D28" w:rsidRPr="0008336B" w:rsidRDefault="00A30D28" w:rsidP="00A30D28">
      <w:pPr>
        <w:pStyle w:val="Heading2"/>
      </w:pPr>
      <w:r w:rsidRPr="0008336B">
        <w:t xml:space="preserve">3D pseudo-stratigraphy map </w:t>
      </w:r>
    </w:p>
    <w:p w14:paraId="150FAF1B" w14:textId="77777777" w:rsidR="00A30D28" w:rsidRPr="0008336B" w:rsidRDefault="00A30D28" w:rsidP="00A30D28"/>
    <w:p w14:paraId="15BD6C96" w14:textId="3D0874D1" w:rsidR="00A30D28" w:rsidRPr="0008336B" w:rsidRDefault="00A30D28" w:rsidP="00A30D28">
      <w:pPr>
        <w:spacing w:line="480" w:lineRule="auto"/>
        <w:ind w:firstLine="360"/>
        <w:jc w:val="both"/>
      </w:pPr>
      <w:r w:rsidRPr="0008336B">
        <w:t>CSAMT data collected for this workflow were two dimensional data</w:t>
      </w:r>
      <w:ins w:id="493" w:author="asus" w:date="2021-08-27T15:04:00Z">
        <w:r w:rsidR="00622480">
          <w:t>,</w:t>
        </w:r>
      </w:ins>
      <w:r w:rsidRPr="0008336B">
        <w:t xml:space="preserve"> therefore the 3D model should be more accurate with three dimensional data. However, the main idea is to visualize the layer superposition and the link between the existing conductive zones and the fracture zones from their trues resistivities at each section (HJ and ZM).</w:t>
      </w:r>
    </w:p>
    <w:p w14:paraId="1EFB7ECD" w14:textId="604998E3" w:rsidR="00A30D28" w:rsidRPr="0008336B" w:rsidRDefault="00A30D28" w:rsidP="00A30D28">
      <w:pPr>
        <w:spacing w:line="480" w:lineRule="auto"/>
        <w:ind w:firstLine="360"/>
        <w:jc w:val="both"/>
        <w:rPr>
          <w:rFonts w:cs="Times New Roman"/>
        </w:rPr>
      </w:pPr>
      <w:r w:rsidRPr="0008336B">
        <w:rPr>
          <w:rFonts w:cs="Times New Roman"/>
          <w:szCs w:val="18"/>
        </w:rPr>
        <w:fldChar w:fldCharType="begin"/>
      </w:r>
      <w:r w:rsidRPr="0008336B">
        <w:rPr>
          <w:rFonts w:cs="Times New Roman"/>
          <w:szCs w:val="18"/>
        </w:rPr>
        <w:instrText xml:space="preserve"> REF _Ref80210167 \h  \* MERGEFORMAT </w:instrText>
      </w:r>
      <w:r w:rsidRPr="0008336B">
        <w:rPr>
          <w:rFonts w:cs="Times New Roman"/>
          <w:szCs w:val="18"/>
        </w:rPr>
      </w:r>
      <w:r w:rsidRPr="0008336B">
        <w:rPr>
          <w:rFonts w:cs="Times New Roman"/>
          <w:szCs w:val="18"/>
        </w:rPr>
        <w:fldChar w:fldCharType="separate"/>
      </w:r>
      <w:r w:rsidRPr="0008336B">
        <w:t xml:space="preserve">Figure </w:t>
      </w:r>
      <w:r w:rsidRPr="0008336B">
        <w:rPr>
          <w:noProof/>
        </w:rPr>
        <w:t>13</w:t>
      </w:r>
      <w:r w:rsidRPr="0008336B">
        <w:rPr>
          <w:rFonts w:cs="Times New Roman"/>
          <w:szCs w:val="18"/>
        </w:rPr>
        <w:fldChar w:fldCharType="end"/>
      </w:r>
      <w:r w:rsidRPr="0008336B">
        <w:rPr>
          <w:rFonts w:cs="Times New Roman"/>
          <w:szCs w:val="18"/>
        </w:rPr>
        <w:t xml:space="preserve"> shows the 3D pseudo-stratigraphy map</w:t>
      </w:r>
      <w:r w:rsidRPr="0008336B" w:rsidDel="00360C79">
        <w:rPr>
          <w:rFonts w:cs="Times New Roman"/>
          <w:szCs w:val="18"/>
        </w:rPr>
        <w:t xml:space="preserve"> </w:t>
      </w:r>
      <w:r w:rsidRPr="0008336B">
        <w:rPr>
          <w:rFonts w:cs="Times New Roman"/>
          <w:szCs w:val="18"/>
        </w:rPr>
        <w:t xml:space="preserve">generated from “pseudo stratigraphy logs” built at each station from </w:t>
      </w:r>
      <w:ins w:id="494" w:author="asus" w:date="2021-08-27T15:05:00Z">
        <w:r w:rsidR="00622480">
          <w:rPr>
            <w:rFonts w:cs="Times New Roman"/>
            <w:szCs w:val="18"/>
          </w:rPr>
          <w:t xml:space="preserve">the </w:t>
        </w:r>
      </w:ins>
      <w:r w:rsidRPr="0008336B">
        <w:rPr>
          <w:rFonts w:cs="Times New Roman"/>
          <w:szCs w:val="18"/>
        </w:rPr>
        <w:t xml:space="preserve">2D </w:t>
      </w:r>
      <w:commentRangeStart w:id="495"/>
      <w:r w:rsidRPr="0008336B">
        <w:rPr>
          <w:rFonts w:cs="Times New Roman"/>
          <w:szCs w:val="18"/>
        </w:rPr>
        <w:t xml:space="preserve">combined sections merged </w:t>
      </w:r>
      <w:commentRangeEnd w:id="495"/>
      <w:r w:rsidR="00622480">
        <w:rPr>
          <w:rStyle w:val="CommentReference"/>
        </w:rPr>
        <w:commentReference w:id="495"/>
      </w:r>
      <w:r w:rsidRPr="0008336B">
        <w:rPr>
          <w:rFonts w:cs="Times New Roman"/>
          <w:szCs w:val="18"/>
        </w:rPr>
        <w:t>the horizontal depth maps of both sections of the Xingning area.</w:t>
      </w:r>
      <w:r w:rsidRPr="0008336B">
        <w:rPr>
          <w:rFonts w:cs="Times New Roman"/>
        </w:rPr>
        <w:t xml:space="preserve"> The automatic layers (L1) such as igneous rock and basement rock are considered as the same Paleozoic intrusive rocks with high resistivity values and were removed from 3D model visualization.  </w:t>
      </w:r>
    </w:p>
    <w:p w14:paraId="313C3CD0" w14:textId="4804E34C" w:rsidR="00A30D28" w:rsidRPr="0008336B" w:rsidRDefault="00A30D28" w:rsidP="00A30D28">
      <w:pPr>
        <w:autoSpaceDE w:val="0"/>
        <w:autoSpaceDN w:val="0"/>
        <w:adjustRightInd w:val="0"/>
        <w:spacing w:after="0" w:line="480" w:lineRule="auto"/>
        <w:ind w:firstLine="720"/>
        <w:jc w:val="both"/>
        <w:rPr>
          <w:rFonts w:cs="Times New Roman"/>
          <w:szCs w:val="18"/>
        </w:rPr>
      </w:pPr>
      <w:r w:rsidRPr="0008336B">
        <w:rPr>
          <w:rFonts w:cs="Times New Roman"/>
          <w:szCs w:val="18"/>
        </w:rPr>
        <w:t>The HJ section map (</w:t>
      </w:r>
      <w:r w:rsidRPr="0008336B">
        <w:rPr>
          <w:rFonts w:cs="Times New Roman"/>
          <w:szCs w:val="18"/>
        </w:rPr>
        <w:fldChar w:fldCharType="begin"/>
      </w:r>
      <w:r w:rsidRPr="0008336B">
        <w:rPr>
          <w:rFonts w:cs="Times New Roman"/>
          <w:szCs w:val="18"/>
        </w:rPr>
        <w:instrText xml:space="preserve"> REF _Ref80210167 \h  \* MERGEFORMAT </w:instrText>
      </w:r>
      <w:r w:rsidRPr="0008336B">
        <w:rPr>
          <w:rFonts w:cs="Times New Roman"/>
          <w:szCs w:val="18"/>
        </w:rPr>
      </w:r>
      <w:r w:rsidRPr="0008336B">
        <w:rPr>
          <w:rFonts w:cs="Times New Roman"/>
          <w:szCs w:val="18"/>
        </w:rPr>
        <w:fldChar w:fldCharType="separate"/>
      </w:r>
      <w:r w:rsidRPr="0008336B">
        <w:t xml:space="preserve">Figure </w:t>
      </w:r>
      <w:r w:rsidRPr="0008336B">
        <w:rPr>
          <w:noProof/>
        </w:rPr>
        <w:t>13</w:t>
      </w:r>
      <w:r w:rsidRPr="0008336B">
        <w:rPr>
          <w:rFonts w:cs="Times New Roman"/>
          <w:szCs w:val="18"/>
        </w:rPr>
        <w:fldChar w:fldCharType="end"/>
      </w:r>
      <w:r w:rsidRPr="0008336B">
        <w:rPr>
          <w:rFonts w:cs="Times New Roman"/>
          <w:szCs w:val="18"/>
        </w:rPr>
        <w:t xml:space="preserve">a) shows a Paleozoic granite partially fragmented </w:t>
      </w:r>
      <w:del w:id="496" w:author="asus" w:date="2021-08-27T15:07:00Z">
        <w:r w:rsidRPr="0008336B" w:rsidDel="00465E0E">
          <w:rPr>
            <w:rFonts w:cs="Times New Roman"/>
            <w:szCs w:val="18"/>
          </w:rPr>
          <w:delText>in deeper</w:delText>
        </w:r>
      </w:del>
      <w:ins w:id="497" w:author="asus" w:date="2021-08-27T15:07:00Z">
        <w:r w:rsidR="00465E0E">
          <w:rPr>
            <w:rFonts w:cs="Times New Roman"/>
            <w:szCs w:val="18"/>
          </w:rPr>
          <w:t>at deeper depths</w:t>
        </w:r>
      </w:ins>
      <w:r w:rsidRPr="0008336B">
        <w:rPr>
          <w:rFonts w:cs="Times New Roman"/>
          <w:szCs w:val="18"/>
        </w:rPr>
        <w:t xml:space="preserve">. This fragmentation process is most visible in the northeastern part of the exploration area. In this part, there is also a significant thickness of MWG around </w:t>
      </w:r>
      <w:commentRangeStart w:id="498"/>
      <w:r w:rsidRPr="0008336B">
        <w:rPr>
          <w:rFonts w:cs="Times New Roman"/>
          <w:szCs w:val="18"/>
        </w:rPr>
        <w:t>200 m to 400 m</w:t>
      </w:r>
      <w:commentRangeEnd w:id="498"/>
      <w:r w:rsidR="00465E0E">
        <w:rPr>
          <w:rStyle w:val="CommentReference"/>
        </w:rPr>
        <w:commentReference w:id="498"/>
      </w:r>
      <w:r w:rsidRPr="0008336B">
        <w:rPr>
          <w:rFonts w:cs="Times New Roman"/>
          <w:szCs w:val="18"/>
        </w:rPr>
        <w:t xml:space="preserve">, </w:t>
      </w:r>
      <w:bookmarkStart w:id="499" w:name="_Hlk73713316"/>
      <w:r w:rsidRPr="0008336B">
        <w:rPr>
          <w:rFonts w:cs="Times New Roman"/>
          <w:szCs w:val="18"/>
        </w:rPr>
        <w:t xml:space="preserve">and the existing quaternary sediments on that area are mainly located along </w:t>
      </w:r>
      <w:del w:id="500" w:author="asus" w:date="2021-08-27T15:09:00Z">
        <w:r w:rsidRPr="0008336B" w:rsidDel="00465E0E">
          <w:rPr>
            <w:rFonts w:cs="Times New Roman"/>
            <w:szCs w:val="18"/>
          </w:rPr>
          <w:delText xml:space="preserve">a </w:delText>
        </w:r>
      </w:del>
      <w:ins w:id="501" w:author="asus" w:date="2021-08-27T15:09:00Z">
        <w:r w:rsidR="00465E0E">
          <w:rPr>
            <w:rFonts w:cs="Times New Roman"/>
            <w:szCs w:val="18"/>
          </w:rPr>
          <w:t>the</w:t>
        </w:r>
        <w:r w:rsidR="00465E0E" w:rsidRPr="0008336B">
          <w:rPr>
            <w:rFonts w:cs="Times New Roman"/>
            <w:szCs w:val="18"/>
          </w:rPr>
          <w:t xml:space="preserve"> </w:t>
        </w:r>
      </w:ins>
      <w:r w:rsidRPr="0008336B">
        <w:rPr>
          <w:rFonts w:cs="Times New Roman"/>
          <w:szCs w:val="18"/>
        </w:rPr>
        <w:t xml:space="preserve">Quinshui river </w:t>
      </w:r>
      <w:bookmarkEnd w:id="499"/>
      <w:r w:rsidRPr="0008336B">
        <w:rPr>
          <w:rFonts w:cs="Times New Roman"/>
          <w:szCs w:val="18"/>
        </w:rPr>
        <w:fldChar w:fldCharType="begin" w:fldLock="1"/>
      </w:r>
      <w:r w:rsidRPr="0008336B">
        <w:rPr>
          <w:rFonts w:cs="Times New Roman"/>
          <w:szCs w:val="18"/>
        </w:rPr>
        <w:instrText>ADDIN CSL_CITATION {"citationItems":[{"id":"ITEM-1","itemData":{"DOI":"10.1007/s11430-008-0078-4","ISSN":"10069313","abstract":"During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Sciences","id":"ITEM-1","issue":"8","issued":{"date-parts":[["2008"]]},"page":"1053-1063","title":"The age and tectonic environment of the rhyolitic rocks on the western side of Wuyi Mountain, South China","type":"article-journal","volume":"51"},"uris":["http://www.mendeley.com/documents/?uuid=ce4c9931-cb48-4b15-8be6-adaaa16da534"]},{"id":"ITEM-2","itemData":{"DOI":"10.1111/1755-6724.13243","ISSN":"1000-9515","author":[{"dropping-particle":"","family":"Cheng","given":"Yongsheng","non-dropping-particle":"","parse-names":false,"suffix":""},{"dropping-particle":"","family":"Wang","given":"Yong","non-dropping-particle":"","parse-names":false,"suffix":""},{"dropping-particle":"","family":"Tan","given":"Ruofa","non-dropping-particle":"","parse-names":false,"suffix":""}],"container-title":"Acta Geologica Sinica - English Edition","id":"ITEM-2","issue":"s1","issued":{"date-parts":[["2017"]]},"page":"175-176","title":"Trace element geochemistry of Devonian strata in the Shizhuyuan ore district, Hunan Province","type":"article-journal","volume":"91"},"uris":["http://www.mendeley.com/documents/?uuid=249e64ca-84aa-4eae-9ade-a0256eb35179"]}],"mendeley":{"formattedCitation":"(Shu et al., 2008; Cheng et al., 2017)","manualFormatting":"(Shu et al., 2008; Cheng et al., 2017)","plainTextFormattedCitation":"(Shu et al., 2008; Cheng et al., 2017)","previouslyFormattedCitation":"(Shu et al., 2008; Cheng et al., 2017)"},"properties":{"noteIndex":0},"schema":"https://github.com/citation-style-language/schema/raw/master/csl-citation.json"}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(Shu et al., 2008; Cheng et al., 2017)</w:t>
      </w:r>
      <w:r w:rsidRPr="0008336B">
        <w:rPr>
          <w:rFonts w:cs="Times New Roman"/>
          <w:szCs w:val="18"/>
        </w:rPr>
        <w:fldChar w:fldCharType="end"/>
      </w:r>
      <w:r w:rsidRPr="0008336B">
        <w:rPr>
          <w:rFonts w:cs="Times New Roman"/>
          <w:szCs w:val="18"/>
        </w:rPr>
        <w:t xml:space="preserve">. Contrariwise, the thickness of LWG is not constant and is estimated at around 400-700 m overall. LWG is composed of massive rocks with fewer fissures above the MWG from intrusive Paleozoic rocks ( </w:t>
      </w:r>
      <m:oMath>
        <m:sSub>
          <m:sSubPr>
            <m:ctrlPr>
              <w:rPr>
                <w:rFonts w:ascii="Cambria Math" w:hAnsi="Cambria Math" w:cs="Times New Roman"/>
                <w:szCs w:val="18"/>
              </w:rPr>
            </m:ctrlPr>
          </m:sSubPr>
          <m:e>
            <m:r>
              <m:rPr>
                <m:sty m:val="p"/>
              </m:rPr>
              <w:rPr>
                <w:rFonts w:ascii="Cambria Math" w:hAnsi="Cambria Math" w:cs="Times New Roman"/>
                <w:szCs w:val="18"/>
              </w:rPr>
              <m:t>γ</m:t>
            </m:r>
          </m:e>
          <m:sub>
            <m:r>
              <m:rPr>
                <m:sty m:val="p"/>
              </m:rPr>
              <w:rPr>
                <w:rFonts w:ascii="Cambria Math" w:hAnsi="Cambria Math" w:cs="Times New Roman"/>
                <w:szCs w:val="18"/>
              </w:rPr>
              <m:t>3</m:t>
            </m:r>
          </m:sub>
        </m:sSub>
      </m:oMath>
      <w:r w:rsidRPr="0008336B">
        <w:rPr>
          <w:rFonts w:cs="Times New Roman"/>
          <w:szCs w:val="18"/>
        </w:rPr>
        <w:t xml:space="preserve">) based on </w:t>
      </w:r>
      <w:ins w:id="502" w:author="asus" w:date="2021-08-27T15:11:00Z">
        <w:r w:rsidR="00465E0E" w:rsidRPr="0008336B">
          <w:rPr>
            <w:rFonts w:cs="Times New Roman"/>
            <w:szCs w:val="18"/>
          </w:rPr>
          <w:t xml:space="preserve">collected </w:t>
        </w:r>
      </w:ins>
      <w:r w:rsidRPr="0008336B">
        <w:rPr>
          <w:rFonts w:cs="Times New Roman"/>
          <w:szCs w:val="18"/>
        </w:rPr>
        <w:t>boreholes and well data</w:t>
      </w:r>
      <w:del w:id="503" w:author="asus" w:date="2021-08-27T15:11:00Z">
        <w:r w:rsidRPr="0008336B" w:rsidDel="00465E0E">
          <w:rPr>
            <w:rFonts w:cs="Times New Roman"/>
            <w:szCs w:val="18"/>
          </w:rPr>
          <w:delText xml:space="preserve"> collected</w:delText>
        </w:r>
      </w:del>
      <w:r w:rsidRPr="0008336B">
        <w:rPr>
          <w:rFonts w:cs="Times New Roman"/>
          <w:szCs w:val="18"/>
        </w:rPr>
        <w:t xml:space="preserve">. The 3D pseudo-stratigraphy map emphasizes the three different disconformities enumerated above. </w:t>
      </w:r>
      <w:bookmarkStart w:id="504" w:name="_Hlk73713670"/>
      <w:r w:rsidRPr="0008336B">
        <w:rPr>
          <w:rFonts w:cs="Times New Roman"/>
          <w:szCs w:val="18"/>
        </w:rPr>
        <w:t>The dip of Fs is between 50</w:t>
      </w:r>
      <m:oMath>
        <m:r>
          <m:rPr>
            <m:sty m:val="p"/>
          </m:rPr>
          <w:rPr>
            <w:rFonts w:ascii="Cambria Math" w:hAnsi="Cambria Math" w:cs="Times New Roman"/>
            <w:szCs w:val="18"/>
          </w:rPr>
          <m:t>°</m:t>
        </m:r>
      </m:oMath>
      <w:r w:rsidRPr="0008336B">
        <w:rPr>
          <w:rFonts w:cs="Times New Roman"/>
          <w:szCs w:val="18"/>
        </w:rPr>
        <w:t xml:space="preserve"> to 70</w:t>
      </w:r>
      <m:oMath>
        <m:r>
          <m:rPr>
            <m:sty m:val="p"/>
          </m:rPr>
          <w:rPr>
            <w:rFonts w:ascii="Cambria Math" w:hAnsi="Cambria Math" w:cs="Times New Roman"/>
            <w:szCs w:val="18"/>
          </w:rPr>
          <m:t>°</m:t>
        </m:r>
      </m:oMath>
      <w:r w:rsidRPr="0008336B">
        <w:rPr>
          <w:rFonts w:cs="Times New Roman"/>
          <w:szCs w:val="18"/>
        </w:rPr>
        <w:t xml:space="preserve"> NW and about 45</w:t>
      </w:r>
      <m:oMath>
        <m:r>
          <m:rPr>
            <m:sty m:val="p"/>
          </m:rPr>
          <w:rPr>
            <w:rFonts w:ascii="Cambria Math" w:hAnsi="Cambria Math" w:cs="Times New Roman"/>
            <w:szCs w:val="18"/>
          </w:rPr>
          <m:t>°</m:t>
        </m:r>
      </m:oMath>
      <w:r w:rsidRPr="0008336B">
        <w:rPr>
          <w:rFonts w:cs="Times New Roman"/>
          <w:szCs w:val="18"/>
        </w:rPr>
        <w:t xml:space="preserve"> NE for the fault F1</w:t>
      </w:r>
      <w:bookmarkEnd w:id="504"/>
      <w:r w:rsidRPr="0008336B">
        <w:rPr>
          <w:rFonts w:cs="Times New Roman"/>
          <w:szCs w:val="18"/>
        </w:rPr>
        <w:t xml:space="preserve">. The depth of F1 can be estimated at 1 km and separates two blocks of intrusive Paleozoic rocks </w:t>
      </w:r>
      <w:r w:rsidRPr="0008336B">
        <w:rPr>
          <w:rFonts w:cs="Times New Roman"/>
          <w:szCs w:val="18"/>
        </w:rPr>
        <w:fldChar w:fldCharType="begin" w:fldLock="1"/>
      </w:r>
      <w:r w:rsidRPr="0008336B">
        <w:rPr>
          <w:rFonts w:cs="Times New Roman"/>
          <w:szCs w:val="18"/>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id":"ITEM-2","itemData":{"DOI":"10.1111/1755-6724.12378_38","ISSN":"1755-6724","author":[{"dropping-particle":"","family":"Zhang","given":"Wenlan","non-dropping-particle":"","parse-names":false,"suffix":""},{"dropping-particle":"","family":"Che","given":"Xudong","non-dropping-particle":"","parse-names":false,"suffix":""},{"dropping-particle":"","family":"Wang","given":"Rucheng","non-dropping-particle":"","parse-names":false,"suffix":""},{"dropping-particle":"","family":"Zhang","given":"Rongqing","non-dropping-particle":"","parse-names":false,"suffix":""},{"dropping-particle":"","family":"Yang","given":"Zhen","non-dropping-particle":"","parse-names":false,"suffix":""}],"container-title":"Acta Geologica Sinica - English Edition","id":"ITEM-2","issue":"s2","issued":{"date-parts":[["2014"]]},"page":"1041-1042","title":"Geochronological Framework of the Penggongmiao Granite Batholith","type":"article-journal","volume":"88"},"uris":["http://www.mendeley.com/documents/?uuid=d4d84131-0aa9-46c3-888e-d71554706cdf"]}],"mendeley":{"formattedCitation":"(Lu et al., 2003; Zhang et al., 2014)","manualFormatting":"(Lu et al., 2003; Zhang et al., 2014)","plainTextFormattedCitation":"(Lu et al., 2003; Zhang et al., 2014)","previouslyFormattedCitation":"(Lu et al., 2003; Zhang et al., 2014)"},"properties":{"noteIndex":0},"schema":"https://github.com/citation-style-language/schema/raw/master/csl-citation.json"}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(Lu et al., 2003; Zhang et al., 2014)</w:t>
      </w:r>
      <w:r w:rsidRPr="0008336B">
        <w:rPr>
          <w:rFonts w:cs="Times New Roman"/>
          <w:szCs w:val="18"/>
        </w:rPr>
        <w:fldChar w:fldCharType="end"/>
      </w:r>
      <w:r w:rsidRPr="0008336B">
        <w:rPr>
          <w:rFonts w:cs="Times New Roman"/>
          <w:szCs w:val="18"/>
        </w:rPr>
        <w:t xml:space="preserve">. Moreover, this great depth of F1 facilitates the hydrothermal process to affect the surrounding layers especially layers located on the Fz zone.  In addition, the hydrothermal process also increases the fragmentation rate of intrusive rock which gives way to a large thickness of alteration rocks. The Fs in the SE area of the HJ section are connected to Qingshui river channels. As the granite is strongly </w:t>
      </w:r>
      <w:commentRangeStart w:id="505"/>
      <w:r w:rsidRPr="0008336B">
        <w:rPr>
          <w:rFonts w:cs="Times New Roman"/>
          <w:szCs w:val="18"/>
        </w:rPr>
        <w:t>broken</w:t>
      </w:r>
      <w:commentRangeEnd w:id="505"/>
      <w:r w:rsidR="00465E0E">
        <w:rPr>
          <w:rStyle w:val="CommentReference"/>
        </w:rPr>
        <w:commentReference w:id="505"/>
      </w:r>
      <w:r w:rsidRPr="0008336B">
        <w:rPr>
          <w:rFonts w:cs="Times New Roman"/>
          <w:szCs w:val="18"/>
        </w:rPr>
        <w:t xml:space="preserve"> in that section, water from these channels infiltrates the rocks and stagnates until it meets an LWG layer. Moreover, the intersection of Fs and F1 </w:t>
      </w:r>
      <w:del w:id="506" w:author="asus" w:date="2021-08-27T15:14:00Z">
        <w:r w:rsidRPr="0008336B" w:rsidDel="00465E0E">
          <w:rPr>
            <w:rFonts w:cs="Times New Roman"/>
            <w:szCs w:val="18"/>
          </w:rPr>
          <w:delText xml:space="preserve">in </w:delText>
        </w:r>
      </w:del>
      <w:ins w:id="507" w:author="asus" w:date="2021-08-27T15:14:00Z">
        <w:r w:rsidR="00465E0E">
          <w:rPr>
            <w:rFonts w:cs="Times New Roman"/>
            <w:szCs w:val="18"/>
          </w:rPr>
          <w:t>at</w:t>
        </w:r>
        <w:r w:rsidR="00465E0E" w:rsidRPr="0008336B">
          <w:rPr>
            <w:rFonts w:cs="Times New Roman"/>
            <w:szCs w:val="18"/>
          </w:rPr>
          <w:t xml:space="preserve"> </w:t>
        </w:r>
      </w:ins>
      <w:r w:rsidRPr="0008336B">
        <w:rPr>
          <w:rFonts w:cs="Times New Roman"/>
          <w:szCs w:val="18"/>
        </w:rPr>
        <w:t xml:space="preserve">deeper </w:t>
      </w:r>
      <w:ins w:id="508" w:author="asus" w:date="2021-08-27T15:15:00Z">
        <w:r w:rsidR="00465E0E">
          <w:rPr>
            <w:rFonts w:cs="Times New Roman"/>
            <w:szCs w:val="18"/>
          </w:rPr>
          <w:t xml:space="preserve">depths </w:t>
        </w:r>
      </w:ins>
      <w:r w:rsidRPr="0008336B">
        <w:rPr>
          <w:rFonts w:cs="Times New Roman"/>
          <w:szCs w:val="18"/>
        </w:rPr>
        <w:t xml:space="preserve">provides a good groundwater reservoir in that place. </w:t>
      </w:r>
    </w:p>
    <w:p w14:paraId="6EF5D632" w14:textId="765801E5" w:rsidR="00A30D28" w:rsidRPr="0008336B" w:rsidRDefault="00A30D28" w:rsidP="00A30D28">
      <w:pPr>
        <w:autoSpaceDE w:val="0"/>
        <w:autoSpaceDN w:val="0"/>
        <w:adjustRightInd w:val="0"/>
        <w:spacing w:after="0" w:line="480" w:lineRule="auto"/>
        <w:ind w:firstLine="720"/>
        <w:jc w:val="both"/>
        <w:rPr>
          <w:rFonts w:cs="Times New Roman"/>
          <w:szCs w:val="18"/>
        </w:rPr>
      </w:pPr>
      <w:r w:rsidRPr="0008336B">
        <w:rPr>
          <w:rFonts w:cs="Times New Roman"/>
          <w:szCs w:val="18"/>
        </w:rPr>
        <w:t xml:space="preserve">The ZM section in </w:t>
      </w:r>
      <w:r w:rsidRPr="0008336B">
        <w:rPr>
          <w:rFonts w:cs="Times New Roman"/>
          <w:szCs w:val="18"/>
        </w:rPr>
        <w:fldChar w:fldCharType="begin"/>
      </w:r>
      <w:r w:rsidRPr="0008336B">
        <w:rPr>
          <w:rFonts w:cs="Times New Roman"/>
          <w:szCs w:val="18"/>
        </w:rPr>
        <w:instrText xml:space="preserve"> REF _Ref80210167 \h  \* MERGEFORMAT </w:instrText>
      </w:r>
      <w:r w:rsidRPr="0008336B">
        <w:rPr>
          <w:rFonts w:cs="Times New Roman"/>
          <w:szCs w:val="18"/>
        </w:rPr>
      </w:r>
      <w:r w:rsidRPr="0008336B">
        <w:rPr>
          <w:rFonts w:cs="Times New Roman"/>
          <w:szCs w:val="18"/>
        </w:rPr>
        <w:fldChar w:fldCharType="separate"/>
      </w:r>
      <w:r w:rsidRPr="0008336B">
        <w:t xml:space="preserve">Figure </w:t>
      </w:r>
      <w:r w:rsidRPr="0008336B">
        <w:rPr>
          <w:noProof/>
        </w:rPr>
        <w:t>13</w:t>
      </w:r>
      <w:r w:rsidRPr="0008336B">
        <w:rPr>
          <w:rFonts w:cs="Times New Roman"/>
          <w:szCs w:val="18"/>
        </w:rPr>
        <w:fldChar w:fldCharType="end"/>
      </w:r>
      <w:r w:rsidRPr="0008336B">
        <w:rPr>
          <w:rFonts w:cs="Times New Roman"/>
          <w:szCs w:val="18"/>
        </w:rPr>
        <w:t xml:space="preserve">b shows similar features as the HJ section with an accentuation of the fragmentation rock process towards the NW part. The presence of the two channels of the Qingshui river in NW and NE directions increases the process of granite weathering. In addition, the maximum thickness of LWG can be estimated at around </w:t>
      </w:r>
      <w:commentRangeStart w:id="509"/>
      <w:r w:rsidRPr="0008336B">
        <w:rPr>
          <w:rFonts w:cs="Times New Roman"/>
          <w:szCs w:val="18"/>
        </w:rPr>
        <w:t>150 m to 580 m</w:t>
      </w:r>
      <w:commentRangeEnd w:id="509"/>
      <w:r w:rsidR="00CF0FD6">
        <w:rPr>
          <w:rStyle w:val="CommentReference"/>
        </w:rPr>
        <w:commentReference w:id="509"/>
      </w:r>
      <w:r w:rsidRPr="0008336B">
        <w:rPr>
          <w:rFonts w:cs="Times New Roman"/>
          <w:szCs w:val="18"/>
        </w:rPr>
        <w:t xml:space="preserve"> in the eastern part </w:t>
      </w:r>
      <w:commentRangeStart w:id="510"/>
      <w:r w:rsidRPr="0008336B">
        <w:rPr>
          <w:rFonts w:cs="Times New Roman"/>
          <w:szCs w:val="18"/>
        </w:rPr>
        <w:t xml:space="preserve">and the deepest of  F1 (about 1 km) </w:t>
      </w:r>
      <w:commentRangeEnd w:id="510"/>
      <w:r w:rsidR="003D1A43">
        <w:rPr>
          <w:rStyle w:val="CommentReference"/>
        </w:rPr>
        <w:commentReference w:id="510"/>
      </w:r>
      <w:r w:rsidRPr="0008336B">
        <w:rPr>
          <w:rFonts w:cs="Times New Roman"/>
          <w:szCs w:val="18"/>
        </w:rPr>
        <w:t xml:space="preserve">and is the cause of hot groundwater mostly due to the geothermal gradient </w:t>
      </w:r>
      <w:r w:rsidRPr="0008336B">
        <w:rPr>
          <w:rFonts w:cs="Times New Roman"/>
          <w:szCs w:val="18"/>
        </w:rPr>
        <w:fldChar w:fldCharType="begin" w:fldLock="1"/>
      </w:r>
      <w:r w:rsidRPr="0008336B">
        <w:rPr>
          <w:rFonts w:cs="Times New Roman"/>
          <w:szCs w:val="18"/>
        </w:rPr>
        <w:instrText>ADDIN CSL_CITATION {"citationItems":[{"id":"ITEM-1","itemData":{"author":[{"dropping-particle":"","family":"Tagomori","given":"Koichi","non-dropping-particle":"","parse-names":false,"suffix":""},{"dropping-particle":"","family":"Mustopa","given":"Enjang","non-dropping-particle":"","parse-names":false,"suffix":""},{"dropping-particle":"","family":"Jotaki","given":"Hisashi","non-dropping-particle":"","parse-names":false,"suffix":""},{"dropping-particle":"","family":"Mizunaga","given":"Hideki","non-dropping-particle":"","parse-names":false,"suffix":""},{"dropping-particle":"","family":"Ushijima","given":"Keisuke","non-dropping-particle":"","parse-names":false,"suffix":""}],"container-title":"13th Stanford Workshop on Geothermal Reservoir Engineering Proceedings","id":"ITEM-1","issue":"517-522","issued":{"date-parts":[["2005"]]},"page":"517-522","title":"Imaging Geothermal Fractures By CSAMT Method At Takigami Area in Japan","type":"article-journal","volume":"8"},"uris":["http://www.mendeley.com/documents/?uuid=12613772-781f-4752-9ef8-8d224252b36c"]}],"mendeley":{"formattedCitation":"(Tagomori et al., 2005)","plainTextFormattedCitation":"(Tagomori et al., 2005)","previouslyFormattedCitation":"(Tagomori et al., 2005)"},"properties":{"noteIndex":0},"schema":"https://github.com/citation-style-language/schema/raw/master/csl-citation.json"}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(Tagomori et al., 2005)</w:t>
      </w:r>
      <w:r w:rsidRPr="0008336B">
        <w:rPr>
          <w:rFonts w:cs="Times New Roman"/>
          <w:szCs w:val="18"/>
        </w:rPr>
        <w:fldChar w:fldCharType="end"/>
      </w:r>
      <w:r w:rsidRPr="0008336B">
        <w:rPr>
          <w:rFonts w:cs="Times New Roman"/>
          <w:szCs w:val="18"/>
        </w:rPr>
        <w:t xml:space="preserve">. Indeed, the intersection of the NW and NE channels of the Qinshui river in the ZM section and F1, have more impact on the existence of several disconformities in multiple directions (such as NW, NS, S) </w:t>
      </w:r>
      <w:r w:rsidRPr="0008336B">
        <w:rPr>
          <w:rFonts w:cs="Times New Roman"/>
          <w:szCs w:val="18"/>
        </w:rPr>
        <w:fldChar w:fldCharType="begin" w:fldLock="1"/>
      </w:r>
      <w:r w:rsidRPr="0008336B">
        <w:rPr>
          <w:rFonts w:cs="Times New Roman"/>
          <w:szCs w:val="18"/>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2003)","plainTextFormattedCitation":"(Lu et al., 2003)","previouslyFormattedCitation":"(Lu et al., 2003)"},"properties":{"noteIndex":0},"schema":"https://github.com/citation-style-language/schema/raw/master/csl-citation.json"}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(Lu et al., 2003)</w:t>
      </w:r>
      <w:r w:rsidRPr="0008336B">
        <w:rPr>
          <w:rFonts w:cs="Times New Roman"/>
          <w:szCs w:val="18"/>
        </w:rPr>
        <w:fldChar w:fldCharType="end"/>
      </w:r>
      <w:r w:rsidRPr="0008336B">
        <w:rPr>
          <w:rFonts w:cs="Times New Roman"/>
          <w:szCs w:val="18"/>
        </w:rPr>
        <w:t xml:space="preserve">. The presence of structures from different directions presumes that the underlying rocks have acquired some ductility which also explains the slight deviation of F1 dip from NE towards the NNE </w:t>
      </w:r>
      <w:r w:rsidRPr="0008336B">
        <w:rPr>
          <w:rFonts w:cs="Times New Roman"/>
          <w:szCs w:val="18"/>
        </w:rPr>
        <w:fldChar w:fldCharType="begin" w:fldLock="1"/>
      </w:r>
      <w:r w:rsidRPr="0008336B">
        <w:rPr>
          <w:rFonts w:cs="Times New Roman"/>
          <w:szCs w:val="18"/>
        </w:rPr>
        <w:instrText>ADDIN CSL_CITATION {"citationItems":[{"id":"ITEM-1","itemData":{"DOI":"10.1007/s11430-008-0078-4","ISSN":"10069313","abstract":"During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Sciences","id":"ITEM-1","issue":"8","issued":{"date-parts":[["2008"]]},"page":"1053-1063","title":"The age and tectonic environment of the rhyolitic rocks on the western side of Wuyi Mountain, South China","type":"article-journal","volume":"51"},"uris":["http://www.mendeley.com/documents/?uuid=ef2fc85c-601b-4dab-9c10-32b5f4d75d71"]},{"id":"ITEM-2","itemData":{"ISSN":"ISSN 2229-5518","abstract":"Groundwater research in fractured rocks requires both a hydrogeological study and a geophysical investigation to make the best choice of boreholes favorable location. However, as the electrical resistivities measured don’t absolutely reveal the presence of water, the interpretation of geophysical data often leads to failures. So a new strategy is necessary. In the framework of a water supply program, a specific study was conducted to highlight the interpretation of both hydrogeological informations and geophysical investigations data in order to find the best sites for drilling. An analysis is made for each parameter on every site and a score is given in the form of stars. The number of stars varies between 1 and 3 depending on the quality of the parameter studied. A classification of the sites is made regarding the sum of stars obtained. The site with the highest number of stars is recognized as the best. So the second or the third better site is determined. The boreholes campaign took place and the success rate was 75% in general. But, among the sites identified as priorities, 93% were satisfactory. Finally, the results show that this strategy is interesting but don’t allow quantifying the reserve of groundwater.","author":[{"dropping-particle":"","family":"Kouadio","given":"Konan Emmanuel","non-dropping-particle":"","parse-names":false,"suffix":""},{"dropping-particle":"","family":"Konan-Waidhet","given":"Arthur Brice","non-dropping-particle":"","parse-names":false,"suffix":""},{"dropping-particle":"","family":"Koffi","given":"Kouadio","non-dropping-particle":"","parse-names":false,"suffix":""},{"dropping-particle":"","family":"Lasm","given":"Théophile","non-dropping-particle":"","parse-names":false,"suffix":""},{"dropping-particle":"","family":"Savane","given":"Issiaka","non-dropping-particle":"","parse-names":false,"suffix":""},{"dropping-particle":"","family":"Soro","given":"Nagnin","non-dropping-particle":"","parse-names":false,"suffix":""}],"container-title":"International Journal of Scientific &amp; Engineering Research","id":"ITEM-2","issue":"7","issued":{"date-parts":[["2013"]]},"page":"123-135","title":"Interpretive approach to hydrogeological and geophysical prospection data for the choice of the best boreholes sites in area of fractured rocks in Ivory Coast","type":"article-journal","volume":"4"},"uris":["http://www.mendeley.com/documents/?uuid=9664375e-37bb-4e2f-addb-fb37cfef7b0d"]}],"mendeley":{"formattedCitation":"(Shu et al., 2008; Kouadio et al., 2013)","plainTextFormattedCitation":"(Shu et al., 2008; Kouadio et al., 2013)","previouslyFormattedCitation":"(Shu et al., 2008; Kouadio et al., 2013)"},"properties":{"noteIndex":0},"schema":"https://github.com/citation-style-language/schema/raw/master/csl-citation.json"}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(Shu et al., 2008; Kouadio et al., 2013)</w:t>
      </w:r>
      <w:r w:rsidRPr="0008336B">
        <w:rPr>
          <w:rFonts w:cs="Times New Roman"/>
          <w:szCs w:val="18"/>
        </w:rPr>
        <w:fldChar w:fldCharType="end"/>
      </w:r>
      <w:r w:rsidRPr="0008336B">
        <w:rPr>
          <w:rFonts w:cs="Times New Roman"/>
          <w:szCs w:val="18"/>
        </w:rPr>
        <w:t xml:space="preserve">.  Generally, the LWG located above the  Fz may constitute an </w:t>
      </w:r>
      <w:del w:id="511" w:author="asus" w:date="2021-08-27T15:20:00Z">
        <w:r w:rsidRPr="0008336B" w:rsidDel="003D1A43">
          <w:rPr>
            <w:rFonts w:cs="Times New Roman"/>
            <w:szCs w:val="18"/>
          </w:rPr>
          <w:delText>impervious</w:delText>
        </w:r>
      </w:del>
      <w:ins w:id="512" w:author="asus" w:date="2021-08-27T15:20:00Z">
        <w:r w:rsidR="003D1A43" w:rsidRPr="0008336B">
          <w:rPr>
            <w:rFonts w:cs="Times New Roman"/>
            <w:szCs w:val="18"/>
          </w:rPr>
          <w:t>impermeable</w:t>
        </w:r>
      </w:ins>
      <w:r w:rsidRPr="0008336B">
        <w:rPr>
          <w:rFonts w:cs="Times New Roman"/>
          <w:szCs w:val="18"/>
        </w:rPr>
        <w:t xml:space="preserve"> rock overlying the </w:t>
      </w:r>
      <w:commentRangeStart w:id="513"/>
      <w:r w:rsidRPr="0008336B">
        <w:rPr>
          <w:rFonts w:cs="Times New Roman"/>
          <w:szCs w:val="18"/>
        </w:rPr>
        <w:t>groundwater content</w:t>
      </w:r>
      <w:commentRangeEnd w:id="513"/>
      <w:r w:rsidR="003D1A43">
        <w:rPr>
          <w:rStyle w:val="CommentReference"/>
        </w:rPr>
        <w:commentReference w:id="513"/>
      </w:r>
      <w:ins w:id="514" w:author="asus" w:date="2021-08-27T15:20:00Z">
        <w:r w:rsidR="003D1A43">
          <w:rPr>
            <w:rFonts w:cs="Times New Roman"/>
            <w:szCs w:val="18"/>
          </w:rPr>
          <w:t xml:space="preserve"> </w:t>
        </w:r>
      </w:ins>
      <w:r w:rsidRPr="0008336B">
        <w:rPr>
          <w:rFonts w:cs="Times New Roman"/>
          <w:szCs w:val="18"/>
        </w:rPr>
        <w:t>(</w:t>
      </w:r>
      <w:r w:rsidRPr="0008336B">
        <w:rPr>
          <w:rFonts w:cs="Times New Roman"/>
          <w:szCs w:val="18"/>
        </w:rPr>
        <w:fldChar w:fldCharType="begin" w:fldLock="1"/>
      </w:r>
      <w:r w:rsidRPr="0008336B">
        <w:rPr>
          <w:rFonts w:cs="Times New Roman"/>
          <w:szCs w:val="18"/>
        </w:rPr>
        <w:instrText>ADDIN CSL_CITATION {"citationItems":[{"id":"ITEM-1","itemData":{"DOI":"10.1016/0016-7142(91)90015-5","ISSN":"00167142","abstract":"In the past decade, both inductive electromagnetic survey instrumentation and associated interpretive techniques have become refined to the point that electromagnetic techniques are widely used for geological mapping as well for the direct detection of conductive ore bodies. Electromagnetic survey techniques have been particularly successful in exploration for potable groundwater, for measuring salinity levels in aquifers and monitoring coastal saline intrusion, and for mapping soil salinity in connection with crop growth. Regardless of the techniques employed, it is the terrain conductivity that is measured, and it is a particular advantage of electromagnetic techniques that small variations in the bulk conductivity of the terrain can often be detected. A further advantage is that most electromagnetic techniques allow measurements to be made rapidly, and survey costs are generally less than those associated with conventional DC resistivity surveys or, conversely, larger areas can be surveyed in greater detaul for comparable cost. A disadvantage of electromagnetic instrumentation is that although the shallower units cost about the same as resistivity equipment, the deeper penetration systems are relatively expensive. In general, electromagnetic systems are most effective in looking for the better conductors and are ineffective in searching for resistive material. In all cases some knowledge of electromagnetic theory is desirable for a successful interpretation. In this paper we present several case history selected from the literature in which a variety of electromagnetic systems (horizontal loop EM, ground conductivity meters and VLF) are used either alone or in conjunction with conventional resistivity to explore for groundwater. © 1991.","author":[{"dropping-particle":"","family":"McNeill","given":"J. D.","non-dropping-particle":"","parse-names":false,"suffix":""}],"container-title":"Geoexploration","id":"ITEM-1","issue":"1-2","issued":{"date-parts":[["1991"]]},"page":"65-80","title":"Advances in electromagnetic methods for groundwater studies","type":"article-journal","volume":"27"},"uris":["http://www.mendeley.com/documents/?uuid=cf19b6df-25bc-4870-9777-a6e0a62afa6d"]},{"id":"ITEM-2","itemData":{"DOI":"10.3997/2214-4609.201407476","abstract":"The widespread problems with the quality of ground water call on the one hand for a much more detailed and on the other hand a regional covering with geophysical data, when performing a hydrogeophysical investigation . This demands that efficient methods for measurement and interpretation are developed, and the strategie aspects of data collection and interpretation become important . We present two novel electromagnetic methods : the pulled array continuous electrical profiling and sounding (PA-CEP, PA-CVES) and the Ellog auger drilling method, which together with transient electromagnetic soundings and geoelectrical soundings can be combined into an efficient scheme for hydrogeophysical investigations . The dense data coverage and the combination of methods can deliver the detailed knowledge desired , and how the quality and the reliability of the data are much improved in densely populated areas with cultural noise and conductor s .","author":[{"dropping-particle":"","family":"Christensen","given":"N.B.","non-dropping-particle":"","parse-names":false,"suffix":""},{"dropping-particle":"","family":"Sorensen","given":"K.I.","non-dropping-particle":"","parse-names":false,"suffix":""}],"container-title":"1st meeting of the Environmental and Engineering Geophysical Society - European","id":"ITEM-2","issue":"2","issued":{"date-parts":[["2015"]]},"page":"356-359","publisher-place":"Torino, Italy","title":"New strategies for surface and borehole electromagnetic methods in hydrogeophysical investigations","type":"paper-conference"},"uris":["http://www.mendeley.com/documents/?uuid=e927e675-697f-43bd-9ef1-c58612296eff"]},{"id":"ITEM-3","itemData":{"author":[{"dropping-particle":"","family":"Dannowski","given":"Grit","non-dropping-particle":"","parse-names":false,"suffix":""},{"dropping-particle":"","family":"Yaramanci","given":"Ugur","non-dropping-particle":"","parse-names":false,"suffix":""}],"container-title":"European Journal of Environmental and Engineering Geophysics","id":"ITEM-3","issued":{"date-parts":[["1999"]]},"page":"1-15","title":"Estimation of water content and porosity using combined radar and geoelectrical measurements","type":"article-journal","volume":"1"},"uris":["http://www.mendeley.com/documents/?uuid=a3f3259b-e0b3-406f-96f7-f027abfcc45d"]},{"id":"ITEM-4","itemData":{"author":[{"dropping-particle":"","family":"Sorensen","given":"K. I.","non-dropping-particle":"","parse-names":false,"suffix":""},{"dropping-particle":"","family":"Auken","given":"E.","non-dropping-particle":"","parse-names":false,"suffix":""},{"dropping-particle":"","family":"Thomsen","given":"P.","non-dropping-particle":"","parse-names":false,"suffix":""}],"container-title":"Symposium on the Application of Geophysics to Engineering and Environmental Problems","id":"ITEM-4","issued":{"date-parts":[["2000"]]},"page":"485-492","title":"TDEM in Groundwater Mapping - A Continuous Approach","type":"paper-conference"},"uris":["http://www.mendeley.com/documents/?uuid=eac53df3-ca08-4c9f-b46d-fc02d0edfc66"]}],"mendeley":{"formattedCitation":"(McNeill, 1991; Dannowski and Yaramanci, 1999; Sorensen et al., 2000; Christensen and Sorensen, 2015)","manualFormatting":"e.g., McNeill, 1991; Dannowski and Yaramanci, 1999; Sorensen et al., 2000; Christensen and Sorensen, 2015)","plainTextFormattedCitation":"(McNeill, 1991; Dannowski and Yaramanci, 1999; Sorensen et al., 2000; Christensen and Sorensen, 2015)","previouslyFormattedCitation":"(McNeill, 1991; Dannowski and Yaramanci, 1999; Sorensen et al., 2000; Christensen and Sorensen, 2015)"},"properties":{"noteIndex":0},"schema":"https://github.com/citation-style-language/schema/raw/master/csl-citation.json"}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e.g., McNeill, 1991; Dannowski and Yaramanci, 1999; Sorensen et al., 2000; Christensen and Sorensen, 2015)</w:t>
      </w:r>
      <w:r w:rsidRPr="0008336B">
        <w:rPr>
          <w:rFonts w:cs="Times New Roman"/>
          <w:szCs w:val="18"/>
        </w:rPr>
        <w:fldChar w:fldCharType="end"/>
      </w:r>
      <w:r w:rsidRPr="0008336B">
        <w:rPr>
          <w:rFonts w:cs="Times New Roman"/>
          <w:szCs w:val="18"/>
        </w:rPr>
        <w:t xml:space="preserve">. Therefore, the LWG with </w:t>
      </w:r>
      <w:del w:id="515" w:author="asus" w:date="2021-08-27T15:21:00Z">
        <w:r w:rsidRPr="0008336B" w:rsidDel="003D1A43">
          <w:rPr>
            <w:rFonts w:cs="Times New Roman"/>
            <w:szCs w:val="18"/>
          </w:rPr>
          <w:delText xml:space="preserve">that </w:delText>
        </w:r>
      </w:del>
      <w:ins w:id="516" w:author="asus" w:date="2021-08-27T15:21:00Z">
        <w:r w:rsidR="003D1A43">
          <w:rPr>
            <w:rFonts w:cs="Times New Roman"/>
            <w:szCs w:val="18"/>
          </w:rPr>
          <w:t>such</w:t>
        </w:r>
        <w:r w:rsidR="003D1A43" w:rsidRPr="0008336B">
          <w:rPr>
            <w:rFonts w:cs="Times New Roman"/>
            <w:szCs w:val="18"/>
          </w:rPr>
          <w:t xml:space="preserve"> </w:t>
        </w:r>
      </w:ins>
      <w:r w:rsidRPr="0008336B">
        <w:rPr>
          <w:rFonts w:cs="Times New Roman"/>
          <w:szCs w:val="18"/>
        </w:rPr>
        <w:t xml:space="preserve">configuration may be considered as the main reservoir rock of the Xingning area. </w:t>
      </w:r>
    </w:p>
    <w:p w14:paraId="682725D0" w14:textId="0E653C92" w:rsidR="00A30D28" w:rsidRPr="0008336B" w:rsidRDefault="00A30D28" w:rsidP="00A30D28">
      <w:pPr>
        <w:autoSpaceDE w:val="0"/>
        <w:autoSpaceDN w:val="0"/>
        <w:adjustRightInd w:val="0"/>
        <w:spacing w:after="0" w:line="480" w:lineRule="auto"/>
        <w:ind w:firstLine="720"/>
        <w:jc w:val="both"/>
        <w:rPr>
          <w:rFonts w:cs="Times New Roman"/>
          <w:szCs w:val="18"/>
        </w:rPr>
      </w:pPr>
      <w:r w:rsidRPr="0008336B">
        <w:rPr>
          <w:rFonts w:cs="Times New Roman"/>
          <w:szCs w:val="18"/>
        </w:rPr>
        <w:t xml:space="preserve">Furthermore, at points SK2, SK4, SK5, SK8, </w:t>
      </w:r>
      <w:ins w:id="517" w:author="asus" w:date="2021-08-27T15:21:00Z">
        <w:r w:rsidR="003D1A43">
          <w:rPr>
            <w:rFonts w:cs="Times New Roman"/>
            <w:szCs w:val="18"/>
          </w:rPr>
          <w:t xml:space="preserve">and </w:t>
        </w:r>
      </w:ins>
      <w:r w:rsidRPr="0008336B">
        <w:rPr>
          <w:rFonts w:cs="Times New Roman"/>
          <w:szCs w:val="18"/>
        </w:rPr>
        <w:t xml:space="preserve">SK9 of both sections, we observed on Fz the thick layer of MWG of Paleozoic intrusive rocks, above which lies the LWG layer. This layer shows evidence of reservoir rock and the water contained below this structure, mainly in Fz, constitutes a potential reservoir for underground water exploitation. In addition, the geothermal heat accelerates </w:t>
      </w:r>
      <w:del w:id="518" w:author="asus" w:date="2021-08-27T15:25:00Z">
        <w:r w:rsidRPr="0008336B" w:rsidDel="003D1A43">
          <w:rPr>
            <w:rFonts w:cs="Times New Roman"/>
            <w:szCs w:val="18"/>
          </w:rPr>
          <w:delText xml:space="preserve">the </w:delText>
        </w:r>
      </w:del>
      <w:r w:rsidRPr="0008336B">
        <w:rPr>
          <w:rFonts w:cs="Times New Roman"/>
          <w:szCs w:val="18"/>
        </w:rPr>
        <w:t xml:space="preserve">metamorphism </w:t>
      </w:r>
      <w:del w:id="519" w:author="asus" w:date="2021-08-27T15:25:00Z">
        <w:r w:rsidRPr="0008336B" w:rsidDel="003D1A43">
          <w:rPr>
            <w:rFonts w:cs="Times New Roman"/>
            <w:szCs w:val="18"/>
          </w:rPr>
          <w:delText xml:space="preserve">process </w:delText>
        </w:r>
      </w:del>
      <w:r w:rsidRPr="0008336B">
        <w:rPr>
          <w:rFonts w:cs="Times New Roman"/>
          <w:szCs w:val="18"/>
        </w:rPr>
        <w:t xml:space="preserve">and becomes the main cause of the rock fragmentation observed in the Xingning area. The acceleration of </w:t>
      </w:r>
      <w:del w:id="520" w:author="asus" w:date="2021-08-27T15:26:00Z">
        <w:r w:rsidRPr="0008336B" w:rsidDel="003D1A43">
          <w:rPr>
            <w:rFonts w:cs="Times New Roman"/>
            <w:szCs w:val="18"/>
          </w:rPr>
          <w:delText xml:space="preserve">the </w:delText>
        </w:r>
      </w:del>
      <w:r w:rsidRPr="0008336B">
        <w:rPr>
          <w:rFonts w:cs="Times New Roman"/>
          <w:szCs w:val="18"/>
        </w:rPr>
        <w:t xml:space="preserve">metamorphism </w:t>
      </w:r>
      <w:del w:id="521" w:author="asus" w:date="2021-08-27T15:26:00Z">
        <w:r w:rsidRPr="0008336B" w:rsidDel="003D1A43">
          <w:rPr>
            <w:rFonts w:cs="Times New Roman"/>
            <w:szCs w:val="18"/>
          </w:rPr>
          <w:delText xml:space="preserve">process </w:delText>
        </w:r>
      </w:del>
      <w:r w:rsidRPr="0008336B">
        <w:rPr>
          <w:rFonts w:cs="Times New Roman"/>
          <w:szCs w:val="18"/>
        </w:rPr>
        <w:t xml:space="preserve">implies the large thickness of MWG estimated at 400-800 m </w:t>
      </w:r>
      <w:r w:rsidRPr="0008336B">
        <w:rPr>
          <w:rFonts w:cs="Times New Roman"/>
          <w:szCs w:val="18"/>
        </w:rPr>
        <w:fldChar w:fldCharType="begin" w:fldLock="1"/>
      </w:r>
      <w:r w:rsidRPr="0008336B">
        <w:rPr>
          <w:rFonts w:cs="Times New Roman"/>
          <w:szCs w:val="18"/>
        </w:rPr>
        <w:instrText>ADDIN CSL_CITATION {"citationItems":[{"id":"ITEM-1","itemData":{"DOI":"10.1111/1755-6724.13243","ISSN":"1000-9515","author":[{"dropping-particle":"","family":"Cheng","given":"Yongsheng","non-dropping-particle":"","parse-names":false,"suffix":""},{"dropping-particle":"","family":"Wang","given":"Yong","non-dropping-particle":"","parse-names":false,"suffix":""},{"dropping-particle":"","family":"Tan","given":"Ruofa","non-dropping-particle":"","parse-names":false,"suffix":""}],"container-title":"Acta Geologica Sinica - English Edition","id":"ITEM-1","issue":"s1","issued":{"date-parts":[["2017"]]},"page":"175-176","title":"Trace element geochemistry of Devonian strata in the Shizhuyuan ore district, Hunan Province","type":"article-journal","volume":"91"},"uris":["http://www.mendeley.com/documents/?uuid=249e64ca-84aa-4eae-9ade-a0256eb35179"]}],"mendeley":{"formattedCitation":"(Cheng et al., 2017)","manualFormatting":"(Cheng et al. 2017)","plainTextFormattedCitation":"(Cheng et al., 2017)","previouslyFormattedCitation":"(Cheng et al., 2017)"},"properties":{"noteIndex":0},"schema":"https://github.com/citation-style-language/schema/raw/master/csl-citation.json"}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(Cheng et al</w:t>
      </w:r>
      <w:r w:rsidRPr="0008336B">
        <w:rPr>
          <w:rFonts w:cs="Times New Roman"/>
          <w:i/>
          <w:noProof/>
          <w:szCs w:val="18"/>
        </w:rPr>
        <w:t>.</w:t>
      </w:r>
      <w:r w:rsidRPr="0008336B">
        <w:rPr>
          <w:rFonts w:cs="Times New Roman"/>
          <w:noProof/>
          <w:szCs w:val="18"/>
        </w:rPr>
        <w:t xml:space="preserve"> 2017)</w:t>
      </w:r>
      <w:r w:rsidRPr="0008336B">
        <w:rPr>
          <w:rFonts w:cs="Times New Roman"/>
          <w:szCs w:val="18"/>
        </w:rPr>
        <w:fldChar w:fldCharType="end"/>
      </w:r>
      <w:r w:rsidRPr="0008336B">
        <w:rPr>
          <w:rFonts w:cs="Times New Roman"/>
          <w:szCs w:val="18"/>
        </w:rPr>
        <w:t xml:space="preserve">.  Moreover, </w:t>
      </w:r>
      <w:del w:id="522" w:author="asus" w:date="2021-08-27T15:26:00Z">
        <w:r w:rsidRPr="0008336B" w:rsidDel="00BB3C2A">
          <w:rPr>
            <w:rFonts w:cs="Times New Roman"/>
            <w:szCs w:val="18"/>
          </w:rPr>
          <w:delText xml:space="preserve">the </w:delText>
        </w:r>
      </w:del>
      <w:r w:rsidRPr="0008336B">
        <w:rPr>
          <w:rFonts w:cs="Times New Roman"/>
          <w:szCs w:val="18"/>
        </w:rPr>
        <w:t xml:space="preserve">metamorphism </w:t>
      </w:r>
      <w:del w:id="523" w:author="asus" w:date="2021-08-27T15:26:00Z">
        <w:r w:rsidRPr="0008336B" w:rsidDel="00BB3C2A">
          <w:rPr>
            <w:rFonts w:cs="Times New Roman"/>
            <w:szCs w:val="18"/>
          </w:rPr>
          <w:delText xml:space="preserve">process </w:delText>
        </w:r>
      </w:del>
      <w:r w:rsidRPr="0008336B">
        <w:rPr>
          <w:rFonts w:cs="Times New Roman"/>
          <w:szCs w:val="18"/>
        </w:rPr>
        <w:t xml:space="preserve">is also intensified in the furrow of F1 (SK1), and at the intersection of F1 and Fs (SK6) </w:t>
      </w:r>
      <w:del w:id="524" w:author="asus" w:date="2021-08-27T15:27:00Z">
        <w:r w:rsidRPr="0008336B" w:rsidDel="00BB3C2A">
          <w:rPr>
            <w:rFonts w:cs="Times New Roman"/>
            <w:szCs w:val="18"/>
          </w:rPr>
          <w:delText>in deeper</w:delText>
        </w:r>
      </w:del>
      <w:ins w:id="525" w:author="asus" w:date="2021-08-27T15:27:00Z">
        <w:r w:rsidR="00BB3C2A">
          <w:rPr>
            <w:rFonts w:cs="Times New Roman"/>
            <w:szCs w:val="18"/>
          </w:rPr>
          <w:t>at deeper depths</w:t>
        </w:r>
      </w:ins>
      <w:r w:rsidRPr="0008336B">
        <w:rPr>
          <w:rFonts w:cs="Times New Roman"/>
          <w:szCs w:val="18"/>
        </w:rPr>
        <w:t xml:space="preserve">.  The geothermal flux follows the furrow of F1 and heats the water located deep under an LWG layer to create a hot groundwater reservoir </w:t>
      </w:r>
      <w:r w:rsidRPr="0008336B">
        <w:rPr>
          <w:rFonts w:cs="Times New Roman"/>
          <w:szCs w:val="18"/>
        </w:rPr>
        <w:fldChar w:fldCharType="begin" w:fldLock="1"/>
      </w:r>
      <w:r w:rsidRPr="0008336B">
        <w:rPr>
          <w:rFonts w:cs="Times New Roman"/>
          <w:szCs w:val="18"/>
        </w:rPr>
        <w:instrText>ADDIN CSL_CITATION {"citationItems":[{"id":"ITEM-1","itemData":{"DOI":"10.1016/j.jappgeo.2020.104204","ISSN":"09269851","author":[{"dropping-particle":"","family":"Kouadio","given":"Kouao Laurent","non-dropping-particle":"","parse-names":false,"suffix":""},{"dropping-particle":"","family":"Xu","given":"Yixian","non-dropping-particle":"","parse-names":false,"suffix":""},{"dropping-particle":"","family":"Liu","given":"Chun-ming","non-dropping-particle":"","parse-names":false,"suffix":""},{"dropping-particle":"","family":"Boukhalfa","given":"Zakaria","non-dropping-particle":"","parse-names":false,"suffix":""}],"container-title":"Journal of Applied Geophysics","id":"ITEM-1","issued":{"date-parts":[["2020"]]},"page":"104204","publisher":"Elsevier B.V.","title":"Two-dimensional inversion of CSAMT data and three-dimensional geological mapping for groundwater exploration in Tongkeng Area, Hunan Province, China","type":"article-journal","volume":"183"},"uris":["http://www.mendeley.com/documents/?uuid=19bd5798-0264-4e30-93e3-2056fe7dac70"]}],"mendeley":{"formattedCitation":"(Kouadio et al., 2020)","plainTextFormattedCitation":"(Kouadio et al., 2020)","previouslyFormattedCitation":"(Kouadio et al., 2020)"},"properties":{"noteIndex":0},"schema":"https://github.com/citation-style-language/schema/raw/master/csl-citation.json"}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(Kouadio et al., 2020)</w:t>
      </w:r>
      <w:r w:rsidRPr="0008336B">
        <w:rPr>
          <w:rFonts w:cs="Times New Roman"/>
          <w:szCs w:val="18"/>
        </w:rPr>
        <w:fldChar w:fldCharType="end"/>
      </w:r>
      <w:r w:rsidRPr="0008336B">
        <w:rPr>
          <w:rFonts w:cs="Times New Roman"/>
          <w:szCs w:val="18"/>
        </w:rPr>
        <w:t xml:space="preserve">. Furthermore, the fracture zone located in the MWG layer without any thick LWG layer located above is not an excellent place to propose the right drilling location for hot groundwater exploitation because of the lack of </w:t>
      </w:r>
      <w:del w:id="526" w:author="asus" w:date="2021-08-27T15:27:00Z">
        <w:r w:rsidRPr="0008336B" w:rsidDel="00BB3C2A">
          <w:rPr>
            <w:rFonts w:cs="Times New Roman"/>
            <w:szCs w:val="18"/>
          </w:rPr>
          <w:delText>impervious</w:delText>
        </w:r>
      </w:del>
      <w:ins w:id="527" w:author="asus" w:date="2021-08-27T15:27:00Z">
        <w:r w:rsidR="00BB3C2A" w:rsidRPr="0008336B">
          <w:rPr>
            <w:rFonts w:cs="Times New Roman"/>
            <w:szCs w:val="18"/>
          </w:rPr>
          <w:t>impermeable</w:t>
        </w:r>
      </w:ins>
      <w:r w:rsidRPr="0008336B">
        <w:rPr>
          <w:rFonts w:cs="Times New Roman"/>
          <w:szCs w:val="18"/>
        </w:rPr>
        <w:t xml:space="preserve"> rock.  Indeed, the geothermal activity along with F1 also influences the water retention capacity located in the fracture zone, which cannot be a long-term reservoir </w:t>
      </w:r>
      <w:r w:rsidRPr="0008336B">
        <w:rPr>
          <w:rFonts w:cs="Times New Roman"/>
          <w:szCs w:val="18"/>
        </w:rPr>
        <w:fldChar w:fldCharType="begin" w:fldLock="1"/>
      </w:r>
      <w:r w:rsidRPr="0008336B">
        <w:rPr>
          <w:rFonts w:cs="Times New Roman"/>
          <w:szCs w:val="18"/>
        </w:rPr>
        <w:instrText>ADDIN CSL_CITATION {"citationItems":[{"id":"ITEM-1","itemData":{"author":[{"dropping-particle":"","family":"Tagomori","given":"Koichi","non-dropping-particle":"","parse-names":false,"suffix":""},{"dropping-particle":"","family":"Mustopa","given":"Enjang","non-dropping-particle":"","parse-names":false,"suffix":""},{"dropping-particle":"","family":"Jotaki","given":"Hisashi","non-dropping-particle":"","parse-names":false,"suffix":""},{"dropping-particle":"","family":"Mizunaga","given":"Hideki","non-dropping-particle":"","parse-names":false,"suffix":""},{"dropping-particle":"","family":"Ushijima","given":"Keisuke","non-dropping-particle":"","parse-names":false,"suffix":""}],"container-title":"13th Stanford Workshop on Geothermal Reservoir Engineering Proceedings","id":"ITEM-1","issue":"517-522","issued":{"date-parts":[["2005"]]},"page":"517-522","title":"Imaging Geothermal Fractures By CSAMT Method At Takigami Area in Japan","type":"article-journal","volume":"8"},"uris":["http://www.mendeley.com/documents/?uuid=12613772-781f-4752-9ef8-8d224252b36c"]}],"mendeley":{"formattedCitation":"(Tagomori et al., 2005)","plainTextFormattedCitation":"(Tagomori et al., 2005)","previouslyFormattedCitation":"(Tagomori et al., 2005)"},"properties":{"noteIndex":0},"schema":"https://github.com/citation-style-language/schema/raw/master/csl-citation.json"}</w:instrText>
      </w:r>
      <w:r w:rsidRPr="0008336B">
        <w:rPr>
          <w:rFonts w:cs="Times New Roman"/>
          <w:szCs w:val="18"/>
        </w:rPr>
        <w:fldChar w:fldCharType="separate"/>
      </w:r>
      <w:r w:rsidRPr="0008336B">
        <w:rPr>
          <w:rFonts w:cs="Times New Roman"/>
          <w:noProof/>
          <w:szCs w:val="18"/>
        </w:rPr>
        <w:t>(Tagomori et al., 2005)</w:t>
      </w:r>
      <w:r w:rsidRPr="0008336B">
        <w:rPr>
          <w:rFonts w:cs="Times New Roman"/>
          <w:szCs w:val="18"/>
        </w:rPr>
        <w:fldChar w:fldCharType="end"/>
      </w:r>
      <w:r w:rsidRPr="0008336B">
        <w:rPr>
          <w:rFonts w:cs="Times New Roman"/>
          <w:szCs w:val="18"/>
        </w:rPr>
        <w:t xml:space="preserve">. This phenomenon could explain the low flow rate and the high-temperature value observed </w:t>
      </w:r>
      <w:del w:id="528" w:author="asus" w:date="2021-08-27T15:28:00Z">
        <w:r w:rsidRPr="0008336B" w:rsidDel="00BB3C2A">
          <w:rPr>
            <w:rFonts w:cs="Times New Roman"/>
            <w:szCs w:val="18"/>
          </w:rPr>
          <w:delText xml:space="preserve">on </w:delText>
        </w:r>
      </w:del>
      <w:ins w:id="529" w:author="asus" w:date="2021-08-27T15:28:00Z">
        <w:r w:rsidR="00BB3C2A">
          <w:rPr>
            <w:rFonts w:cs="Times New Roman"/>
            <w:szCs w:val="18"/>
          </w:rPr>
          <w:t>i</w:t>
        </w:r>
        <w:r w:rsidR="00BB3C2A" w:rsidRPr="0008336B">
          <w:rPr>
            <w:rFonts w:cs="Times New Roman"/>
            <w:szCs w:val="18"/>
          </w:rPr>
          <w:t xml:space="preserve">n </w:t>
        </w:r>
      </w:ins>
      <w:r w:rsidRPr="0008336B">
        <w:rPr>
          <w:rFonts w:cs="Times New Roman"/>
          <w:szCs w:val="18"/>
        </w:rPr>
        <w:t>borehole BX1 located near line 04 in the HJ section (Table 1). From our workflow, we could henceforth propose a right drilling location for groundwater exploitation by creating at each select</w:t>
      </w:r>
      <w:ins w:id="530" w:author="asus" w:date="2021-08-27T15:29:00Z">
        <w:r w:rsidR="00BB3C2A">
          <w:rPr>
            <w:rFonts w:cs="Times New Roman"/>
            <w:szCs w:val="18"/>
          </w:rPr>
          <w:t>ed</w:t>
        </w:r>
      </w:ins>
      <w:r w:rsidRPr="0008336B">
        <w:rPr>
          <w:rFonts w:cs="Times New Roman"/>
          <w:szCs w:val="18"/>
        </w:rPr>
        <w:t xml:space="preserve"> point, its corresponding detail log (Figure 7c-8c) using the process of pseudo-stratigraphy log construction in </w:t>
      </w:r>
      <w:ins w:id="531" w:author="asus" w:date="2021-08-27T15:29:00Z">
        <w:r w:rsidR="00BB3C2A">
          <w:rPr>
            <w:rFonts w:cs="Times New Roman"/>
            <w:szCs w:val="18"/>
          </w:rPr>
          <w:t>F</w:t>
        </w:r>
      </w:ins>
      <w:del w:id="532" w:author="asus" w:date="2021-08-27T15:29:00Z">
        <w:r w:rsidRPr="0008336B" w:rsidDel="00BB3C2A">
          <w:rPr>
            <w:rFonts w:cs="Times New Roman"/>
            <w:szCs w:val="18"/>
          </w:rPr>
          <w:delText>f</w:delText>
        </w:r>
      </w:del>
      <w:r w:rsidRPr="0008336B">
        <w:rPr>
          <w:rFonts w:cs="Times New Roman"/>
          <w:szCs w:val="18"/>
        </w:rPr>
        <w:t xml:space="preserve">igure 3. </w:t>
      </w:r>
    </w:p>
    <w:p w14:paraId="40E27AE6" w14:textId="11232476" w:rsidR="00A30D28" w:rsidRPr="0008336B" w:rsidRDefault="00A30D28" w:rsidP="00A30D28">
      <w:pPr>
        <w:spacing w:line="480" w:lineRule="auto"/>
        <w:ind w:firstLine="360"/>
        <w:jc w:val="both"/>
        <w:rPr>
          <w:rFonts w:cs="Times New Roman"/>
        </w:rPr>
      </w:pPr>
      <w:r w:rsidRPr="0008336B">
        <w:rPr>
          <w:rFonts w:cs="Times New Roman"/>
        </w:rPr>
        <w:t xml:space="preserve">Finally, the 3D pseudo-stratigraphy map illustrates the layer's superposition and helps to determine the most appropriate layer for long-term hot underground water exploitation due to the existence of a strong geothermal gradient in the Xingning area. Thus, the thickness of the LWG layer overlaying the MWG which constitutes reservoir rock plays an </w:t>
      </w:r>
      <w:commentRangeStart w:id="533"/>
      <w:r w:rsidRPr="0008336B">
        <w:rPr>
          <w:rFonts w:cs="Times New Roman"/>
        </w:rPr>
        <w:t xml:space="preserve">important role </w:t>
      </w:r>
      <w:del w:id="534" w:author="asus" w:date="2021-08-27T15:31:00Z">
        <w:r w:rsidRPr="0008336B" w:rsidDel="00BB3C2A">
          <w:rPr>
            <w:rFonts w:cs="Times New Roman"/>
          </w:rPr>
          <w:delText xml:space="preserve">and is more crucial </w:delText>
        </w:r>
        <w:commentRangeEnd w:id="533"/>
        <w:r w:rsidR="00BB3C2A" w:rsidDel="00BB3C2A">
          <w:rPr>
            <w:rStyle w:val="CommentReference"/>
          </w:rPr>
          <w:commentReference w:id="533"/>
        </w:r>
        <w:r w:rsidRPr="0008336B" w:rsidDel="00BB3C2A">
          <w:rPr>
            <w:rFonts w:cs="Times New Roman"/>
          </w:rPr>
          <w:delText>to find</w:delText>
        </w:r>
      </w:del>
      <w:ins w:id="535" w:author="asus" w:date="2021-08-27T15:31:00Z">
        <w:r w:rsidR="00BB3C2A">
          <w:rPr>
            <w:rFonts w:cs="Times New Roman"/>
          </w:rPr>
          <w:t>i</w:t>
        </w:r>
      </w:ins>
      <w:ins w:id="536" w:author="asus" w:date="2021-08-27T15:32:00Z">
        <w:r w:rsidR="00BB3C2A">
          <w:rPr>
            <w:rFonts w:cs="Times New Roman"/>
          </w:rPr>
          <w:t>n finding</w:t>
        </w:r>
      </w:ins>
      <w:r w:rsidRPr="0008336B">
        <w:rPr>
          <w:rFonts w:cs="Times New Roman"/>
        </w:rPr>
        <w:t xml:space="preserve"> hot water in the Xingning area.</w:t>
      </w:r>
    </w:p>
    <w:p w14:paraId="4B919754" w14:textId="77777777" w:rsidR="00A30D28" w:rsidRPr="0008336B" w:rsidRDefault="00A30D28" w:rsidP="00A30D28">
      <w:pPr>
        <w:pStyle w:val="Heading1"/>
      </w:pPr>
      <w:r w:rsidRPr="0008336B">
        <w:t xml:space="preserve">DISCUSSION </w:t>
      </w:r>
    </w:p>
    <w:p w14:paraId="2B676030" w14:textId="77777777" w:rsidR="00A30D28" w:rsidRPr="0008336B" w:rsidRDefault="00A30D28" w:rsidP="00A30D28"/>
    <w:p w14:paraId="37E1CFC7" w14:textId="0EB7109B" w:rsidR="00A30D28" w:rsidRPr="0008336B" w:rsidRDefault="00A30D28" w:rsidP="00A30D28">
      <w:pPr>
        <w:spacing w:line="480" w:lineRule="auto"/>
        <w:ind w:firstLine="720"/>
        <w:jc w:val="both"/>
        <w:rPr>
          <w:rFonts w:cs="Times New Roman"/>
        </w:rPr>
      </w:pPr>
      <w:r w:rsidRPr="0008336B">
        <w:rPr>
          <w:rFonts w:cs="Times New Roman"/>
        </w:rPr>
        <w:t>The 3D pseudo-stratigraphy map indicates that the study area is largely dominated by Paleozoic intrusive rocks divided into three major layers</w:t>
      </w:r>
      <w:ins w:id="537" w:author="asus" w:date="2021-08-27T15:58:00Z">
        <w:r w:rsidR="006F1048">
          <w:rPr>
            <w:rFonts w:cs="Times New Roman"/>
          </w:rPr>
          <w:t>. Namely</w:t>
        </w:r>
      </w:ins>
      <w:ins w:id="538" w:author="asus" w:date="2021-08-27T16:42:00Z">
        <w:r w:rsidR="00CE1387">
          <w:rPr>
            <w:rFonts w:cs="Times New Roman"/>
          </w:rPr>
          <w:t>;</w:t>
        </w:r>
      </w:ins>
      <w:del w:id="539" w:author="asus" w:date="2021-08-27T16:00:00Z">
        <w:r w:rsidRPr="0008336B" w:rsidDel="006F1048">
          <w:rPr>
            <w:rFonts w:cs="Times New Roman"/>
          </w:rPr>
          <w:delText xml:space="preserve"> as </w:delText>
        </w:r>
      </w:del>
      <w:r w:rsidRPr="0008336B">
        <w:rPr>
          <w:rFonts w:cs="Times New Roman"/>
        </w:rPr>
        <w:t xml:space="preserve">the basement rock (igneous granite), the strongly altered zone </w:t>
      </w:r>
      <w:del w:id="540" w:author="asus" w:date="2021-08-27T15:59:00Z">
        <w:r w:rsidRPr="0008336B" w:rsidDel="006F1048">
          <w:rPr>
            <w:rFonts w:cs="Times New Roman"/>
          </w:rPr>
          <w:delText xml:space="preserve">or </w:delText>
        </w:r>
      </w:del>
      <w:commentRangeStart w:id="541"/>
      <w:ins w:id="542" w:author="asus" w:date="2021-08-27T15:59:00Z">
        <w:r w:rsidR="006F1048">
          <w:rPr>
            <w:rFonts w:cs="Times New Roman"/>
          </w:rPr>
          <w:t>(</w:t>
        </w:r>
      </w:ins>
      <w:r w:rsidRPr="0008336B">
        <w:rPr>
          <w:rFonts w:cs="Times New Roman"/>
        </w:rPr>
        <w:t>MWG zone</w:t>
      </w:r>
      <w:ins w:id="543" w:author="asus" w:date="2021-08-27T15:59:00Z">
        <w:r w:rsidR="006F1048">
          <w:rPr>
            <w:rFonts w:cs="Times New Roman"/>
          </w:rPr>
          <w:t>)</w:t>
        </w:r>
      </w:ins>
      <w:r w:rsidRPr="0008336B">
        <w:rPr>
          <w:rFonts w:cs="Times New Roman"/>
        </w:rPr>
        <w:t xml:space="preserve"> under the influence of geothermal flux, and the LWG layer which overlies the MWG zone</w:t>
      </w:r>
      <w:ins w:id="544" w:author="asus" w:date="2021-08-27T15:58:00Z">
        <w:r w:rsidR="006F1048">
          <w:rPr>
            <w:rFonts w:cs="Times New Roman"/>
          </w:rPr>
          <w:t xml:space="preserve"> </w:t>
        </w:r>
      </w:ins>
      <w:commentRangeEnd w:id="541"/>
      <w:ins w:id="545" w:author="asus" w:date="2021-08-27T15:59:00Z">
        <w:r w:rsidR="006F1048">
          <w:rPr>
            <w:rStyle w:val="CommentReference"/>
          </w:rPr>
          <w:commentReference w:id="541"/>
        </w:r>
      </w:ins>
      <w:r w:rsidRPr="0008336B">
        <w:rPr>
          <w:rFonts w:cs="Times New Roman"/>
        </w:rPr>
        <w:fldChar w:fldCharType="begin" w:fldLock="1"/>
      </w:r>
      <w:r w:rsidRPr="0008336B">
        <w:rPr>
          <w:rFonts w:cs="Times New Roman"/>
        </w:rPr>
        <w:instrText>ADDIN CSL_CITATION {"citationItems":[{"id":"ITEM-1","itemData":{"DOI":"10.1016/j.oregeorev.2017.01.012","ISSN":"01691368","abstract":"The Wangu gold deposit in northeastern Hunan, South China, is one of many structurally controlled gold deposits in the Jiangnan Orogen. The host rocks (slates of the Lengjiaxi Group) are of Neoproterozoic age, but the area is characterized by a number of Late Jurassic–Cretaceous granites and NE-trending faults. The timing of mineralization, tectonic setting and ore genesis of this deposit and many similar deposits in the Jiangnan Orogen are not well understood. The orebodies in the Wangu deposit include quartz veins and altered slates and breccias, and are controlled by WNW-trending faults. The principal ore minerals are arsenopyrite and pyrite, and the major gangue minerals are quartz and calcite. Alteration is developed around the auriferous veins, including silicification, pyritic, arsenopyritic and carbonate alterations. Field work and thin section observations indicate that the hydrothermal processes related to the Wangu gold mineralization can be divided into five stages: 1) quartz, 2) scheelite–quartz, 3) arsenopyrite–pyrite–quartz, 4) poly-sulfides–quartz, and, 5) quartz–calcite. The Lianyunshan S-type granite, which is in an emplacement contact with the NE-trending Changsha-Pingjiang fracture zone, has a zircon LA-ICPMS U–Pb age of 142 ± 2 Ma. The Dayan gold occurrence in the Changsha-Pingjiang fracture zone, which shares similar mineral assemblages with the Wangu deposit, is crosscut by a silicified rock that contains muscovite with a ca. 130 Ma 40Ar–39Ar age. The gold mineralization age of the Wangu deposit is thus confined between 142 Ma and 130 Ma. This age of mineralization suggests that the deposit was formed simultaneously with or subsequently to the development of NE-trending extensional faults, the emplacement of Late Jurassic–Cretaceous granites and the formation of Cretaceous basins filled with red-bed clastic rocks in northeastern Hunan, which forms part of the Basin and Range-like province in South China. EMPA analysis shows that the average As content in arsenopyrite is 28.7 atom %, and the mineralization temperature of the arsenopyrite–pyrite–quartz stage is estimated to be 245 ± 20 °C from arsenopyrite thermometry. The high but variable Au/As molar ratios (&amp;#x003E;0.02) of pyrite suggest that there are nanoparticles of native Au in the sulfides. An integration of S–Pb–H–O–He–Ar isotope systematics suggests that the ore fluids are mainly metamorphic fluids originated from host rocks, possibly driven by hydraulic potential gradien…","author":[{"dropping-particle":"","family":"Deng","given":"Teng","non-dropping-particle":"","parse-names":false,"suffix":""},{"dropping-particle":"","family":"Xu","given":"Deru","non-dropping-particle":"","parse-names":false,"suffix":""},{"dropping-particle":"","family":"Chi","given":"Guoxiang","non-dropping-particle":"","parse-names":false,"suffix":""},{"dropping-particle":"","family":"Wang","given":"Zhilin","non-dropping-particle":"","parse-names":false,"suffix":""},{"dropping-particle":"","family":"Jiao","given":"Qianqian","non-dropping-particle":"","parse-names":false,"suffix":""},{"dropping-particle":"","family":"Ning","given":"Juntao","non-dropping-particle":"","parse-names":false,"suffix":""},{"dropping-particle":"","family":"Dong","given":"Guojun","non-dropping-particle":"","parse-names":false,"suffix":""},{"dropping-particle":"","family":"Zou","given":"Fenghui","non-dropping-particle":"","parse-names":false,"suffix":""}],"container-title":"Ore Geology Reviews","id":"ITEM-1","issued":{"date-parts":[["2017"]]},"page":"619-637","publisher":"Elsevier B.V.","title":"Geology, geochronology, geochemistry and ore genesis of the Wangu gold deposit in northeastern Hunan Province, Jiangnan Orogen, South China","type":"article-journal","volume":"88"},"uris":["http://www.mendeley.com/documents/?uuid=db76c832-ce40-48bd-a4ca-b67a98c795b1"]},{"id":"ITEM-2","itemData":{"DOI":"10.1007/s11430-008-0078-4","ISSN":"10069313","abstract":"During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Sciences","id":"ITEM-2","issue":"8","issued":{"date-parts":[["2008"]]},"page":"1053-1063","title":"The age and tectonic environment of the rhyolitic rocks on the western side of Wuyi Mountain, South China","type":"article-journal","volume":"51"},"uris":["http://www.mendeley.com/documents/?uuid=ef2fc85c-601b-4dab-9c10-32b5f4d75d71"]},{"id":"ITEM-3","itemData":{"author":[{"dropping-particle":"","family":"Cheng","given":"Yongsheng","non-dropping-particle":"","parse-names":false,"suffix":""},{"dropping-particle":"","family":"Ruofa","given":"T.A.N","non-dropping-particle":"","parse-names":false,"suffix":""},{"dropping-particle":"","family":"Yong","given":"Wang","non-dropping-particle":"","parse-names":false,"suffix":""}],"container-title":"Acta Geologica Sinica - English Edition","id":"ITEM-3","issued":{"date-parts":[["2014"]]},"page":"75-77","title":"Skarn Petrology and Geochemistry in the Shizhuyuan Super-large Tungsten Polymetallic Deposit of Southern Hunan , China 3 Trace Element Geochemistry 2 Petrological Characteristics 4 Rare Earth Element Geochemistry","type":"article-journal","volume":"88"},"uris":["http://www.mendeley.com/documents/?uuid=ee09cb82-ed74-409b-baf8-7d04cbbd4f20"]}],"mendeley":{"formattedCitation":"(Shu et al., 2008; Cheng et al., 2014; Deng et al., 2017)","plainTextFormattedCitation":"(Shu et al., 2008; Cheng et al., 2014; Deng et al., 2017)","previouslyFormattedCitation":"(Shu et al., 2008; Cheng et al., 2014; Deng et al., 2017)"},"properties":{"noteIndex":0},"schema":"https://github.com/citation-style-language/schema/raw/master/csl-citation.json"}</w:instrText>
      </w:r>
      <w:r w:rsidRPr="0008336B">
        <w:rPr>
          <w:rFonts w:cs="Times New Roman"/>
        </w:rPr>
        <w:fldChar w:fldCharType="separate"/>
      </w:r>
      <w:r w:rsidRPr="0008336B">
        <w:rPr>
          <w:rFonts w:cs="Times New Roman"/>
          <w:noProof/>
        </w:rPr>
        <w:t>(Shu et al., 2008; Cheng et al., 2014; Deng et al., 2017)</w:t>
      </w:r>
      <w:r w:rsidRPr="0008336B">
        <w:rPr>
          <w:rFonts w:cs="Times New Roman"/>
        </w:rPr>
        <w:fldChar w:fldCharType="end"/>
      </w:r>
      <w:r w:rsidRPr="0008336B">
        <w:rPr>
          <w:rFonts w:cs="Times New Roman"/>
        </w:rPr>
        <w:t xml:space="preserve">. The LWG </w:t>
      </w:r>
      <w:ins w:id="546" w:author="asus" w:date="2021-08-27T16:02:00Z">
        <w:r w:rsidR="006F1048">
          <w:rPr>
            <w:rFonts w:cs="Times New Roman"/>
          </w:rPr>
          <w:t xml:space="preserve">layer </w:t>
        </w:r>
      </w:ins>
      <w:r w:rsidRPr="0008336B">
        <w:rPr>
          <w:rFonts w:cs="Times New Roman"/>
        </w:rPr>
        <w:t xml:space="preserve">has been wholly and/or partly formed by the progressive fracturing and comminution of the existing Paleozoic granitic intrusive rocks. Its thickness </w:t>
      </w:r>
      <w:del w:id="547" w:author="asus" w:date="2021-08-27T16:01:00Z">
        <w:r w:rsidRPr="0008336B" w:rsidDel="006F1048">
          <w:rPr>
            <w:rFonts w:cs="Times New Roman"/>
          </w:rPr>
          <w:delText xml:space="preserve">fluctuates about </w:delText>
        </w:r>
      </w:del>
      <w:ins w:id="548" w:author="asus" w:date="2021-08-27T16:01:00Z">
        <w:r w:rsidR="006F1048">
          <w:rPr>
            <w:rFonts w:cs="Times New Roman"/>
          </w:rPr>
          <w:t xml:space="preserve">is within the range of </w:t>
        </w:r>
      </w:ins>
      <w:r w:rsidRPr="0008336B">
        <w:rPr>
          <w:rFonts w:cs="Times New Roman"/>
        </w:rPr>
        <w:t>150-600 m</w:t>
      </w:r>
      <w:del w:id="549" w:author="asus" w:date="2021-08-27T16:01:00Z">
        <w:r w:rsidRPr="0008336B" w:rsidDel="006F1048">
          <w:rPr>
            <w:rFonts w:cs="Times New Roman"/>
          </w:rPr>
          <w:delText xml:space="preserve"> range</w:delText>
        </w:r>
      </w:del>
      <w:r w:rsidRPr="0008336B">
        <w:rPr>
          <w:rFonts w:cs="Times New Roman"/>
        </w:rPr>
        <w:t xml:space="preserve">. The LWG layer becomes a good </w:t>
      </w:r>
      <w:del w:id="550" w:author="asus" w:date="2021-08-27T16:01:00Z">
        <w:r w:rsidRPr="0008336B" w:rsidDel="006F1048">
          <w:rPr>
            <w:rFonts w:cs="Times New Roman"/>
          </w:rPr>
          <w:delText>impervious</w:delText>
        </w:r>
      </w:del>
      <w:ins w:id="551" w:author="asus" w:date="2021-08-27T16:01:00Z">
        <w:r w:rsidR="006F1048" w:rsidRPr="0008336B">
          <w:rPr>
            <w:rFonts w:cs="Times New Roman"/>
          </w:rPr>
          <w:t>impermeable</w:t>
        </w:r>
      </w:ins>
      <w:r w:rsidRPr="0008336B">
        <w:rPr>
          <w:rFonts w:cs="Times New Roman"/>
        </w:rPr>
        <w:t xml:space="preserve"> rock above the fracture zone (BX2) and a very important reservoir rock for </w:t>
      </w:r>
      <w:commentRangeStart w:id="552"/>
      <w:r w:rsidRPr="0008336B">
        <w:rPr>
          <w:rFonts w:cs="Times New Roman"/>
        </w:rPr>
        <w:t xml:space="preserve">hot underground hot </w:t>
      </w:r>
      <w:commentRangeEnd w:id="552"/>
      <w:r w:rsidR="006F1048">
        <w:rPr>
          <w:rStyle w:val="CommentReference"/>
        </w:rPr>
        <w:commentReference w:id="552"/>
      </w:r>
      <w:r w:rsidRPr="0008336B">
        <w:rPr>
          <w:rFonts w:cs="Times New Roman"/>
        </w:rPr>
        <w:t xml:space="preserve">water (BX1) where the geothermal gradient is strong. The MWG layer is around 400-800 m thick and is located above the basement rock.  According to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2003)","plainTextFormattedCitation":"(Lu et al., 2003)","previouslyFormattedCitation":"(Lu et al., 2003)"},"properties":{"noteIndex":0},"schema":"https://github.com/citation-style-language/schema/raw/master/csl-citation.json"}</w:instrText>
      </w:r>
      <w:r w:rsidRPr="0008336B">
        <w:rPr>
          <w:rFonts w:cs="Times New Roman"/>
        </w:rPr>
        <w:fldChar w:fldCharType="separate"/>
      </w:r>
      <w:del w:id="553" w:author="asus" w:date="2021-08-27T16:02:00Z">
        <w:r w:rsidRPr="0008336B" w:rsidDel="006F1048">
          <w:rPr>
            <w:rFonts w:cs="Times New Roman"/>
            <w:noProof/>
          </w:rPr>
          <w:delText>(</w:delText>
        </w:r>
      </w:del>
      <w:r w:rsidRPr="0008336B">
        <w:rPr>
          <w:rFonts w:cs="Times New Roman"/>
          <w:noProof/>
        </w:rPr>
        <w:t xml:space="preserve">Lu et al., </w:t>
      </w:r>
      <w:ins w:id="554" w:author="asus" w:date="2021-08-27T16:02:00Z">
        <w:r w:rsidR="006F1048">
          <w:rPr>
            <w:rFonts w:cs="Times New Roman"/>
            <w:noProof/>
          </w:rPr>
          <w:t>(</w:t>
        </w:r>
      </w:ins>
      <w:r w:rsidRPr="0008336B">
        <w:rPr>
          <w:rFonts w:cs="Times New Roman"/>
          <w:noProof/>
        </w:rPr>
        <w:t>2003)</w:t>
      </w:r>
      <w:r w:rsidRPr="0008336B">
        <w:rPr>
          <w:rFonts w:cs="Times New Roman"/>
        </w:rPr>
        <w:fldChar w:fldCharType="end"/>
      </w:r>
      <w:r w:rsidRPr="0008336B">
        <w:rPr>
          <w:rFonts w:cs="Times New Roman"/>
        </w:rPr>
        <w:t xml:space="preserve">,  the LWG layer is composed of </w:t>
      </w:r>
      <w:ins w:id="555" w:author="asus" w:date="2021-08-27T16:03:00Z">
        <w:r w:rsidR="006F1048" w:rsidRPr="0008336B">
          <w:rPr>
            <w:rFonts w:cs="Times New Roman"/>
          </w:rPr>
          <w:t xml:space="preserve">about 150 m thick </w:t>
        </w:r>
      </w:ins>
      <w:r w:rsidRPr="0008336B">
        <w:rPr>
          <w:rFonts w:cs="Times New Roman"/>
        </w:rPr>
        <w:t>moderate to massive chert-bearing gneiss in some places</w:t>
      </w:r>
      <w:del w:id="556" w:author="asus" w:date="2021-08-27T16:04:00Z">
        <w:r w:rsidRPr="0008336B" w:rsidDel="006F1048">
          <w:rPr>
            <w:rFonts w:cs="Times New Roman"/>
          </w:rPr>
          <w:delText>,</w:delText>
        </w:r>
      </w:del>
      <w:del w:id="557" w:author="asus" w:date="2021-08-27T16:03:00Z">
        <w:r w:rsidRPr="0008336B" w:rsidDel="006F1048">
          <w:rPr>
            <w:rFonts w:cs="Times New Roman"/>
          </w:rPr>
          <w:delText xml:space="preserve"> about 150 m thick</w:delText>
        </w:r>
      </w:del>
      <w:r w:rsidRPr="0008336B">
        <w:rPr>
          <w:rFonts w:cs="Times New Roman"/>
        </w:rPr>
        <w:t>.</w:t>
      </w:r>
    </w:p>
    <w:p w14:paraId="6CECE3ED" w14:textId="1E9B5C69" w:rsidR="00A30D28" w:rsidRPr="0008336B" w:rsidRDefault="00A30D28" w:rsidP="00A30D28">
      <w:pPr>
        <w:spacing w:line="480" w:lineRule="auto"/>
        <w:ind w:firstLine="720"/>
        <w:jc w:val="both"/>
        <w:rPr>
          <w:rFonts w:cs="Times New Roman"/>
        </w:rPr>
      </w:pPr>
      <w:r w:rsidRPr="0008336B">
        <w:rPr>
          <w:rFonts w:cs="Times New Roman"/>
        </w:rPr>
        <w:t>The study of Cheng et</w:t>
      </w:r>
      <w:r w:rsidRPr="0008336B">
        <w:rPr>
          <w:rFonts w:cs="Times New Roman"/>
          <w:i/>
        </w:rPr>
        <w:t xml:space="preserve"> </w:t>
      </w:r>
      <w:r w:rsidRPr="0008336B">
        <w:rPr>
          <w:rFonts w:cs="Times New Roman"/>
        </w:rPr>
        <w:t xml:space="preserve">al., </w:t>
      </w:r>
      <w:commentRangeStart w:id="558"/>
      <w:r w:rsidRPr="0008336B">
        <w:rPr>
          <w:rFonts w:cs="Times New Roman"/>
        </w:rPr>
        <w:t>2017</w:t>
      </w:r>
      <w:commentRangeEnd w:id="558"/>
      <w:r w:rsidR="006F1048">
        <w:rPr>
          <w:rStyle w:val="CommentReference"/>
        </w:rPr>
        <w:commentReference w:id="558"/>
      </w:r>
      <w:r w:rsidRPr="0008336B">
        <w:rPr>
          <w:rFonts w:cs="Times New Roman"/>
        </w:rPr>
        <w:t>, confirms that the faults of the Xingning area mainly occurred in the N and NE direction with a preferred dip towards NE and NNE. According to the same study,</w:t>
      </w:r>
      <w:r w:rsidRPr="0008336B">
        <w:t xml:space="preserve"> </w:t>
      </w:r>
      <w:r w:rsidRPr="0008336B">
        <w:rPr>
          <w:rFonts w:cs="Times New Roman"/>
        </w:rPr>
        <w:t xml:space="preserve">F1 </w:t>
      </w:r>
      <w:del w:id="559" w:author="asus" w:date="2021-08-27T16:06:00Z">
        <w:r w:rsidRPr="0008336B" w:rsidDel="006F1048">
          <w:rPr>
            <w:rFonts w:cs="Times New Roman"/>
          </w:rPr>
          <w:delText>sets up</w:delText>
        </w:r>
      </w:del>
      <w:ins w:id="560" w:author="asus" w:date="2021-08-27T16:06:00Z">
        <w:r w:rsidR="006F1048">
          <w:rPr>
            <w:rFonts w:cs="Times New Roman"/>
          </w:rPr>
          <w:t>was formed</w:t>
        </w:r>
      </w:ins>
      <w:r w:rsidRPr="0008336B">
        <w:rPr>
          <w:rFonts w:cs="Times New Roman"/>
        </w:rPr>
        <w:t xml:space="preserve"> in the </w:t>
      </w:r>
      <w:del w:id="561" w:author="asus" w:date="2021-08-27T16:07:00Z">
        <w:r w:rsidRPr="0008336B" w:rsidDel="006F1048">
          <w:rPr>
            <w:rFonts w:cs="Times New Roman"/>
          </w:rPr>
          <w:delText xml:space="preserve">middle of </w:delText>
        </w:r>
      </w:del>
      <w:r w:rsidRPr="0008336B">
        <w:rPr>
          <w:rFonts w:cs="Times New Roman"/>
        </w:rPr>
        <w:t xml:space="preserve">Cenozoic </w:t>
      </w:r>
      <w:del w:id="562" w:author="asus" w:date="2021-08-27T16:06:00Z">
        <w:r w:rsidRPr="0008336B" w:rsidDel="006F1048">
          <w:rPr>
            <w:rFonts w:cs="Times New Roman"/>
          </w:rPr>
          <w:delText xml:space="preserve">time </w:delText>
        </w:r>
      </w:del>
      <w:r w:rsidRPr="0008336B">
        <w:rPr>
          <w:rFonts w:cs="Times New Roman"/>
        </w:rPr>
        <w:t xml:space="preserve">and tilts to NNE, and extends about 1 km deep. </w:t>
      </w:r>
      <w:bookmarkStart w:id="563" w:name="_Hlk73717745"/>
      <w:commentRangeStart w:id="564"/>
      <w:r w:rsidRPr="0008336B">
        <w:rPr>
          <w:rFonts w:cs="Times New Roman"/>
        </w:rPr>
        <w:t xml:space="preserve">These studies </w:t>
      </w:r>
      <w:commentRangeEnd w:id="564"/>
      <w:r w:rsidR="006F1048">
        <w:rPr>
          <w:rStyle w:val="CommentReference"/>
        </w:rPr>
        <w:commentReference w:id="564"/>
      </w:r>
      <w:commentRangeStart w:id="565"/>
      <w:r w:rsidRPr="0008336B">
        <w:rPr>
          <w:rFonts w:cs="Times New Roman"/>
        </w:rPr>
        <w:t>confirm</w:t>
      </w:r>
      <w:commentRangeEnd w:id="565"/>
      <w:r w:rsidR="006F1048">
        <w:rPr>
          <w:rStyle w:val="CommentReference"/>
        </w:rPr>
        <w:commentReference w:id="565"/>
      </w:r>
      <w:r w:rsidRPr="0008336B">
        <w:rPr>
          <w:rFonts w:cs="Times New Roman"/>
        </w:rPr>
        <w:t xml:space="preserve"> </w:t>
      </w:r>
      <w:commentRangeStart w:id="566"/>
      <w:r w:rsidRPr="0008336B">
        <w:rPr>
          <w:rFonts w:cs="Times New Roman"/>
        </w:rPr>
        <w:t xml:space="preserve">the orientation and the dip of F1 which area 30° N and around 45° NE </w:t>
      </w:r>
      <w:commentRangeEnd w:id="566"/>
      <w:r w:rsidR="00EA66B0">
        <w:rPr>
          <w:rStyle w:val="CommentReference"/>
        </w:rPr>
        <w:commentReference w:id="566"/>
      </w:r>
      <w:r w:rsidRPr="0008336B">
        <w:rPr>
          <w:rFonts w:cs="Times New Roman"/>
        </w:rPr>
        <w:t xml:space="preserve">of both sections </w:t>
      </w:r>
      <w:bookmarkEnd w:id="563"/>
      <w:r w:rsidRPr="0008336B">
        <w:rPr>
          <w:rFonts w:cs="Times New Roman"/>
        </w:rPr>
        <w:t>respectively</w:t>
      </w:r>
      <w:r w:rsidRPr="0008336B" w:rsidDel="00635CAE">
        <w:rPr>
          <w:rFonts w:cs="Times New Roman"/>
        </w:rPr>
        <w:t>.</w:t>
      </w:r>
      <w:r w:rsidRPr="0008336B">
        <w:rPr>
          <w:rFonts w:cs="Times New Roman"/>
        </w:rPr>
        <w:t xml:space="preserve"> The depth of F1 is estimated at 1 km.  Several fractures in different directions (30</w:t>
      </w:r>
      <m:oMath>
        <m:r>
          <m:rPr>
            <m:sty m:val="p"/>
          </m:rPr>
          <w:rPr>
            <w:rFonts w:ascii="Cambria Math" w:hAnsi="Cambria Math" w:cs="Times New Roman"/>
          </w:rPr>
          <m:t>°</m:t>
        </m:r>
      </m:oMath>
      <w:r w:rsidRPr="0008336B">
        <w:rPr>
          <w:rFonts w:cs="Times New Roman"/>
        </w:rPr>
        <w:t xml:space="preserve"> N, NE, 50</w:t>
      </w:r>
      <m:oMath>
        <m:r>
          <m:rPr>
            <m:sty m:val="p"/>
          </m:rPr>
          <w:rPr>
            <w:rFonts w:ascii="Cambria Math" w:hAnsi="Cambria Math" w:cs="Times New Roman"/>
          </w:rPr>
          <m:t>°-70°</m:t>
        </m:r>
      </m:oMath>
      <w:r w:rsidRPr="0008336B">
        <w:rPr>
          <w:rFonts w:cs="Times New Roman"/>
        </w:rPr>
        <w:t xml:space="preserve"> NW, 50</w:t>
      </w:r>
      <m:oMath>
        <m:r>
          <m:rPr>
            <m:sty m:val="p"/>
          </m:rPr>
          <w:rPr>
            <w:rFonts w:ascii="Cambria Math" w:hAnsi="Cambria Math" w:cs="Times New Roman"/>
          </w:rPr>
          <m:t>°</m:t>
        </m:r>
      </m:oMath>
      <w:r w:rsidRPr="0008336B">
        <w:rPr>
          <w:rFonts w:cs="Times New Roman"/>
        </w:rPr>
        <w:t xml:space="preserve"> S, 50</w:t>
      </w:r>
      <m:oMath>
        <m:r>
          <m:rPr>
            <m:sty m:val="p"/>
          </m:rPr>
          <w:rPr>
            <w:rFonts w:ascii="Cambria Math" w:hAnsi="Cambria Math" w:cs="Times New Roman"/>
          </w:rPr>
          <m:t>°</m:t>
        </m:r>
      </m:oMath>
      <w:r w:rsidRPr="0008336B">
        <w:rPr>
          <w:rFonts w:cs="Times New Roman"/>
        </w:rPr>
        <w:t xml:space="preserve"> SE, 45</w:t>
      </w:r>
      <m:oMath>
        <m:r>
          <m:rPr>
            <m:sty m:val="p"/>
          </m:rPr>
          <w:rPr>
            <w:rFonts w:ascii="Cambria Math" w:hAnsi="Cambria Math" w:cs="Times New Roman"/>
          </w:rPr>
          <m:t>°</m:t>
        </m:r>
      </m:oMath>
      <w:r w:rsidRPr="0008336B">
        <w:rPr>
          <w:rFonts w:cs="Times New Roman"/>
        </w:rPr>
        <w:t xml:space="preserve"> NE, 45</w:t>
      </w:r>
      <m:oMath>
        <m:r>
          <m:rPr>
            <m:sty m:val="p"/>
          </m:rPr>
          <w:rPr>
            <w:rFonts w:ascii="Cambria Math" w:hAnsi="Cambria Math" w:cs="Times New Roman"/>
          </w:rPr>
          <m:t>°</m:t>
        </m:r>
      </m:oMath>
      <w:r w:rsidRPr="0008336B">
        <w:rPr>
          <w:rFonts w:cs="Times New Roman"/>
        </w:rPr>
        <w:t xml:space="preserve"> NNE) found on both sections (HJ and ZM) are confirmed by  </w:t>
      </w:r>
      <w:r w:rsidRPr="0008336B">
        <w:rPr>
          <w:rFonts w:cs="Times New Roman"/>
        </w:rPr>
        <w:fldChar w:fldCharType="begin" w:fldLock="1"/>
      </w:r>
      <w:r w:rsidRPr="0008336B">
        <w:rPr>
          <w:rFonts w:cs="Times New Roman"/>
        </w:rPr>
        <w:instrText>ADDIN CSL_CITATION {"citationItems":[{"id":"ITEM-1","itemData":{"author":[{"dropping-particle":"","family":"Cheng","given":"Yongsheng","non-dropping-particle":"","parse-names":false,"suffix":""},{"dropping-particle":"","family":"Ruofa","given":"T.A.N","non-dropping-particle":"","parse-names":false,"suffix":""},{"dropping-particle":"","family":"Yong","given":"Wang","non-dropping-particle":"","parse-names":false,"suffix":""}],"container-title":"Acta Geologica Sinica - English Edition","id":"ITEM-1","issued":{"date-parts":[["2014"]]},"page":"75-77","title":"Skarn Petrology and Geochemistry in the Shizhuyuan Super-large Tungsten Polymetallic Deposit of Southern Hunan , China 3 Trace Element Geochemistry 2 Petrological Characteristics 4 Rare Earth Element Geochemistry","type":"article-journal","volume":"88"},"uris":["http://www.mendeley.com/documents/?uuid=ee09cb82-ed74-409b-baf8-7d04cbbd4f20"]}],"mendeley":{"formattedCitation":"(Cheng et al., 2014)","manualFormatting":"Yongsheng et al., (2014)","plainTextFormattedCitation":"(Cheng et al., 2014)","previouslyFormattedCitation":"(Cheng et al., 2014)"},"properties":{"noteIndex":0},"schema":"https://github.com/citation-style-language/schema/raw/master/csl-citation.json"}</w:instrText>
      </w:r>
      <w:r w:rsidRPr="0008336B">
        <w:rPr>
          <w:rFonts w:cs="Times New Roman"/>
        </w:rPr>
        <w:fldChar w:fldCharType="separate"/>
      </w:r>
      <w:bookmarkStart w:id="567" w:name="_Hlk73719219"/>
      <w:r w:rsidRPr="0008336B">
        <w:rPr>
          <w:rFonts w:cs="Times New Roman"/>
          <w:noProof/>
        </w:rPr>
        <w:t>Yongsheng et al., (2014)</w:t>
      </w:r>
      <w:bookmarkEnd w:id="567"/>
      <w:r w:rsidRPr="0008336B">
        <w:rPr>
          <w:rFonts w:cs="Times New Roman"/>
        </w:rPr>
        <w:fldChar w:fldCharType="end"/>
      </w:r>
      <w:r w:rsidRPr="0008336B">
        <w:rPr>
          <w:rFonts w:cs="Times New Roman"/>
        </w:rPr>
        <w:t xml:space="preserve">.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China","type":"article-journal","volume":"98"},"uris":["http://www.mendeley.com/documents/?uuid=5ca1d0f8-34bc-4338-a92a-d6cfeb08f463"]}],"mendeley":{"formattedCitation":"(Lu et al., 2003)","manualFormatting":"Lu et al., (2003) ","plainTextFormattedCitation":"(Lu et al., 2003)","previouslyFormattedCitation":"(Lu et al., 2003)"},"properties":{"noteIndex":0},"schema":"https://github.com/citation-style-language/schema/raw/master/csl-citation.json"}</w:instrText>
      </w:r>
      <w:r w:rsidRPr="0008336B">
        <w:rPr>
          <w:rFonts w:cs="Times New Roman"/>
        </w:rPr>
        <w:fldChar w:fldCharType="separate"/>
      </w:r>
      <w:r w:rsidRPr="0008336B">
        <w:rPr>
          <w:rFonts w:cs="Times New Roman"/>
          <w:noProof/>
        </w:rPr>
        <w:t>Lu et</w:t>
      </w:r>
      <w:r w:rsidRPr="0008336B">
        <w:rPr>
          <w:rFonts w:cs="Times New Roman"/>
          <w:i/>
          <w:noProof/>
        </w:rPr>
        <w:t xml:space="preserve"> </w:t>
      </w:r>
      <w:r w:rsidRPr="0008336B">
        <w:rPr>
          <w:rFonts w:cs="Times New Roman"/>
          <w:noProof/>
        </w:rPr>
        <w:t xml:space="preserve">al., (2003) </w:t>
      </w:r>
      <w:r w:rsidRPr="0008336B">
        <w:rPr>
          <w:rFonts w:cs="Times New Roman"/>
        </w:rPr>
        <w:fldChar w:fldCharType="end"/>
      </w:r>
      <w:r w:rsidRPr="0008336B">
        <w:rPr>
          <w:rFonts w:cs="Times New Roman"/>
        </w:rPr>
        <w:t>estimate</w:t>
      </w:r>
      <w:ins w:id="568" w:author="asus" w:date="2021-08-27T16:10:00Z">
        <w:r w:rsidR="00EA66B0">
          <w:rPr>
            <w:rFonts w:cs="Times New Roman"/>
          </w:rPr>
          <w:t>d</w:t>
        </w:r>
      </w:ins>
      <w:r w:rsidRPr="0008336B">
        <w:rPr>
          <w:rFonts w:cs="Times New Roman"/>
        </w:rPr>
        <w:t xml:space="preserve"> the number of the major faults to </w:t>
      </w:r>
      <w:del w:id="569" w:author="asus" w:date="2021-08-27T16:11:00Z">
        <w:r w:rsidRPr="0008336B" w:rsidDel="00EA66B0">
          <w:rPr>
            <w:rFonts w:cs="Times New Roman"/>
          </w:rPr>
          <w:delText>around forty</w:delText>
        </w:r>
      </w:del>
      <w:ins w:id="570" w:author="asus" w:date="2021-08-27T16:11:00Z">
        <w:r w:rsidR="00EA66B0">
          <w:rPr>
            <w:rFonts w:cs="Times New Roman"/>
          </w:rPr>
          <w:t>~40</w:t>
        </w:r>
      </w:ins>
      <w:r w:rsidRPr="0008336B">
        <w:rPr>
          <w:rFonts w:cs="Times New Roman"/>
        </w:rPr>
        <w:t>. According to the same author, the faults that dip to NNE and NW</w:t>
      </w:r>
      <w:del w:id="571" w:author="asus" w:date="2021-08-27T16:12:00Z">
        <w:r w:rsidRPr="0008336B" w:rsidDel="00EA66B0">
          <w:rPr>
            <w:rFonts w:cs="Times New Roman"/>
          </w:rPr>
          <w:delText>,</w:delText>
        </w:r>
      </w:del>
      <w:r w:rsidRPr="0008336B">
        <w:rPr>
          <w:rFonts w:cs="Times New Roman"/>
        </w:rPr>
        <w:t xml:space="preserve"> host the </w:t>
      </w:r>
      <w:commentRangeStart w:id="572"/>
      <w:r w:rsidRPr="0008336B">
        <w:rPr>
          <w:rFonts w:cs="Times New Roman"/>
        </w:rPr>
        <w:t xml:space="preserve">stockwork </w:t>
      </w:r>
      <w:commentRangeEnd w:id="572"/>
      <w:r w:rsidR="00EA66B0">
        <w:rPr>
          <w:rStyle w:val="CommentReference"/>
        </w:rPr>
        <w:commentReference w:id="572"/>
      </w:r>
      <w:r w:rsidRPr="0008336B">
        <w:rPr>
          <w:rFonts w:cs="Times New Roman"/>
        </w:rPr>
        <w:t>fissure system and confirm the intersection with the major fault which forms an intense mineralization system. This mineralization system implies the process of hydrothermal water formation in the Xingning area</w:t>
      </w:r>
      <w:del w:id="573" w:author="asus" w:date="2021-08-27T16:12:00Z">
        <w:r w:rsidRPr="0008336B" w:rsidDel="00EA66B0">
          <w:rPr>
            <w:rFonts w:cs="Times New Roman"/>
          </w:rPr>
          <w:delText>,</w:delText>
        </w:r>
      </w:del>
      <w:r w:rsidRPr="0008336B">
        <w:rPr>
          <w:rFonts w:cs="Times New Roman"/>
        </w:rPr>
        <w:t xml:space="preserve"> due to the strong geothermal gradient coming from the depths along the fault F1. Consequently, the geothermal gradient is the main cause of underground hot water formation </w:t>
      </w:r>
      <w:r w:rsidRPr="0008336B">
        <w:rPr>
          <w:rFonts w:cs="Times New Roman"/>
        </w:rPr>
        <w:fldChar w:fldCharType="begin" w:fldLock="1"/>
      </w:r>
      <w:r w:rsidRPr="0008336B">
        <w:rPr>
          <w:rFonts w:cs="Times New Roman"/>
        </w:rPr>
        <w:instrText>ADDIN CSL_CITATION {"citationItems":[{"id":"ITEM-1","itemData":{"DOI":"10.1016/j.marpetgeo.2008.08.008","ISSN":"02648172","abstract":"The Pearl River Mouth Basin (PRMB) and Qiongdongnan Basin (QDNB) are oil and gas bearing basins in the northern margin of the South China Sea (SCS). Geothermal survey is an important tool in petroleum exploration. A large data set comprised of 199 thermal conductivities, 40 radioactive heat productions, 543 measured geothermal gradient values, and 224 heat flow values has been obtained from the two basins. However, the measured geothermal gradient data originated from diverse depth range make spatial comparison a challenging task. Taking into account the variation of conductivity and heat production of rocks, we use a \"uniform geothermal gradient\" to characterize the geothermal gradient distribution of the PRMB and QDNB. Results show that, in the depth interval of 0-5 km, the \"uniform geothermal gradient\" in the PRMB varies from 17.8 °C/km to 50.2 °C/km, with an average of 32.1 ± 6.0 °C/km. In comparison, the QDNB has an average \"uniform geothermal gradient\" of 31.9 ± 5.6 °C/km and a range between 19.7 °C/km and 39.5 °C/km. Heat flows in the PRMB and QDNB are 71.3 ± 13.5 mW/m2 and 72.9 ± 14.2 mW/m2, respectively. The heat flow and geothermal gradient of the PRMB and QDNB tend to increase from the continental shelf to continental slope owing to the lithosphereic/crustal thinning in the Cenozoic. © 2008 Elsevier Ltd. All rights reserved.","author":[{"dropping-particle":"","family":"Yuan","given":"Yusong","non-dropping-particle":"","parse-names":false,"suffix":""},{"dropping-particle":"","family":"Zhu","given":"Weilin","non-dropping-particle":"","parse-names":false,"suffix":""},{"dropping-particle":"","family":"Mi","given":"Lijun","non-dropping-particle":"","parse-names":false,"suffix":""},{"dropping-particle":"","family":"Zhang","given":"Gongcheng","non-dropping-particle":"","parse-names":false,"suffix":""},{"dropping-particle":"","family":"Hu","given":"Shengbiao","non-dropping-particle":"","parse-names":false,"suffix":""},{"dropping-particle":"","family":"He","given":"Lijuan","non-dropping-particle":"","parse-names":false,"suffix":""}],"container-title":"Marine and Petroleum Geology","id":"ITEM-1","issue":"7","issued":{"date-parts":[["2009"]]},"page":"1152-1162","publisher":"Elsevier Ltd","title":"\"Uniform geothermal gradient\" and heat flow in the Qiongdongnan and Pearl River Mouth Basins of the South China Sea","type":"article-journal","volume":"26"},"uris":["http://www.mendeley.com/documents/?uuid=aed05beb-b3fe-4fba-8766-5092f0036393"]}],"mendeley":{"formattedCitation":"(Yuan et al., 2009)","plainTextFormattedCitation":"(Yuan et al., 2009)","previouslyFormattedCitation":"(Yuan et al., 2009)"},"properties":{"noteIndex":0},"schema":"https://github.com/citation-style-language/schema/raw/master/csl-citation.json"}</w:instrText>
      </w:r>
      <w:r w:rsidRPr="0008336B">
        <w:rPr>
          <w:rFonts w:cs="Times New Roman"/>
        </w:rPr>
        <w:fldChar w:fldCharType="separate"/>
      </w:r>
      <w:r w:rsidRPr="0008336B">
        <w:rPr>
          <w:rFonts w:cs="Times New Roman"/>
          <w:noProof/>
        </w:rPr>
        <w:t>(Yuan et al., 2009)</w:t>
      </w:r>
      <w:r w:rsidRPr="0008336B">
        <w:rPr>
          <w:rFonts w:cs="Times New Roman"/>
        </w:rPr>
        <w:fldChar w:fldCharType="end"/>
      </w:r>
      <w:r w:rsidRPr="0008336B">
        <w:rPr>
          <w:rFonts w:cs="Times New Roman"/>
        </w:rPr>
        <w:t>. Moreover, the large thickness of alteration rocks observed</w:t>
      </w:r>
      <w:del w:id="574" w:author="asus" w:date="2021-08-27T16:13:00Z">
        <w:r w:rsidRPr="0008336B" w:rsidDel="00EA66B0">
          <w:rPr>
            <w:rFonts w:cs="Times New Roman"/>
          </w:rPr>
          <w:delText>,</w:delText>
        </w:r>
      </w:del>
      <w:r w:rsidRPr="0008336B">
        <w:rPr>
          <w:rFonts w:cs="Times New Roman"/>
        </w:rPr>
        <w:t xml:space="preserve">  are partly due to the intense hydrothermal process with the presence of different rivers (</w:t>
      </w:r>
      <w:del w:id="575" w:author="asus" w:date="2021-08-27T16:13:00Z">
        <w:r w:rsidRPr="0008336B" w:rsidDel="00EA66B0">
          <w:rPr>
            <w:rFonts w:cs="Times New Roman"/>
          </w:rPr>
          <w:delText xml:space="preserve">like </w:delText>
        </w:r>
      </w:del>
      <w:ins w:id="576" w:author="asus" w:date="2021-08-27T16:13:00Z">
        <w:r w:rsidR="00EA66B0">
          <w:rPr>
            <w:rFonts w:cs="Times New Roman"/>
          </w:rPr>
          <w:t>such as</w:t>
        </w:r>
        <w:r w:rsidR="00EA66B0" w:rsidRPr="0008336B">
          <w:rPr>
            <w:rFonts w:cs="Times New Roman"/>
          </w:rPr>
          <w:t xml:space="preserve"> </w:t>
        </w:r>
      </w:ins>
      <w:r w:rsidRPr="0008336B">
        <w:rPr>
          <w:rFonts w:cs="Times New Roman"/>
        </w:rPr>
        <w:t>Qinshui) that border the region (</w:t>
      </w:r>
      <w:r w:rsidRPr="0008336B">
        <w:rPr>
          <w:rFonts w:cs="Times New Roman"/>
        </w:rPr>
        <w:fldChar w:fldCharType="begin" w:fldLock="1"/>
      </w:r>
      <w:r w:rsidRPr="0008336B">
        <w:rPr>
          <w:rFonts w:cs="Times New Roman"/>
        </w:rPr>
        <w:instrText>ADDIN CSL_CITATION {"citationItems":[{"id":"ITEM-1","itemData":{"DOI":"10.1007/s11430-008-0078-4","ISSN":"10069313","abstract":"During the geological survey of the metamorphic rocks in Xingning-Wuhua region on the western side of Wuyi Mountain, South China, we discovered the Neoproterozoic rhyolite and rhyolitic greywacke for the first time that outcrop in the Proterozoic metamorphic rocks near Jingnan Town of Xingning County, eastern Guangdong Province. A systematic research on petrology, geochemistry and geochronology of rhyolitic rocks was conducted to understand their tectonic setting and formation age. The Jingnan rhyolite is interbedded with a coeval greywacke, with a total thickness of 60 m; both rhyolite and greywacke display a similar folding and metamorphic pattern. Meta-rhyolite consists of groundmass and phenocrystals including sanidine, orthoclase, and quartz with distinct undulose extinction; the groundmass has been re-crystallized into fine-grain feldspar, quartz and sericite aggregation. Meta-greywacke is composed of crystallinoclastic grains (sanidine, orthoclase, quartz and oligoclase) and clay groundmass. Zircon grains used for the SHRIMP U-Pb analysis are light brown-colored and euhedral or sub-euhedral. Dating data suggest two age groups; eight grains of magma-type zircon with an idiomorphic form yield an age of 972 ± 8 Ma, and the other seven weakly corroded grains of zircon with euhedral to subeuhedral shape construct an average age of 1097 ± 11 Ma, which were captured from older rocks by an uplifting magma, implying that a late Mesoproterozoic basement exists in the Nanling region. In addition, one Paleoproterozoic age, 2035 ± 11 Ma, is obtained from a rounded detrital zircon, indicating that a Paleoproterozoic thermal event took place in the South China. Geochemically, the Jingnan rhyolitic rocks are characterized by high K2O content, intermediate Al2 O3 content, with the ACNK value 0.98 - 1.11, and belonging to high-K alkaline series. They are rich in ΣREE, Rb, Th and Ce, depleted in Ba, Sr, Eu, Ti, P and Nb-Ta, and with moderate negative Eu and Sr anomalies. These features indicate that the Jingnan volcanic rocks have an affinity of continental arc that is similar to those of acid volcanic rocks in the SE-China Coastal Region, in other words, a Neoproterozoic tectono-magma event might have taken place in the western Wuyi region, leading to an eruption of high-K calc-alkaline granitic magma. © Science in China Press and Springer-Verlag GmbH 2008.","author":[{"dropping-particle":"","family":"Shu","given":"Liang Shu","non-dropping-particle":"","parse-names":false,"suffix":""},{"dropping-particle":"","family":"Deng","given":"Ping","non-dropping-particle":"","parse-names":false,"suffix":""},{"dropping-particle":"","family":"Yu","given":"Jin Hai","non-dropping-particle":"","parse-names":false,"suffix":""},{"dropping-particle":"Bin","family":"Wang","given":"Yan","non-dropping-particle":"","parse-names":false,"suffix":""},{"dropping-particle":"","family":"Jiang","given":"Shao Yong","non-dropping-particle":"","parse-names":false,"suffix":""}],"container-title":"Science in China, Series D: Earth Sciences","id":"ITEM-1","issue":"8","issued":{"date-parts":[["2008"]]},"page":"1053-1063","title":"The age and tectonic environment of the rhyolitic rocks on the western side of Wuyi Mountain, South China","type":"article-journal","volume":"51"},"uris":["http://www.mendeley.com/documents/?uuid=ef2fc85c-601b-4dab-9c10-32b5f4d75d71"]}],"mendeley":{"formattedCitation":"(Shu et al., 2008)","manualFormatting":"Shu et al. 2008)","plainTextFormattedCitation":"(Shu et al., 2008)","previouslyFormattedCitation":"(Shu et al., 2008)"},"properties":{"noteIndex":0},"schema":"https://github.com/citation-style-language/schema/raw/master/csl-citation.json"}</w:instrText>
      </w:r>
      <w:r w:rsidRPr="0008336B">
        <w:rPr>
          <w:rFonts w:cs="Times New Roman"/>
        </w:rPr>
        <w:fldChar w:fldCharType="separate"/>
      </w:r>
      <w:r w:rsidRPr="0008336B">
        <w:rPr>
          <w:rFonts w:cs="Times New Roman"/>
          <w:noProof/>
        </w:rPr>
        <w:t>Shu et al. 2008)</w:t>
      </w:r>
      <w:r w:rsidRPr="0008336B">
        <w:rPr>
          <w:rFonts w:cs="Times New Roman"/>
        </w:rPr>
        <w:fldChar w:fldCharType="end"/>
      </w:r>
      <w:r w:rsidRPr="0008336B">
        <w:rPr>
          <w:rFonts w:cs="Times New Roman"/>
        </w:rPr>
        <w:t xml:space="preserve">. </w:t>
      </w:r>
      <w:commentRangeStart w:id="577"/>
      <w:commentRangeStart w:id="578"/>
      <w:r w:rsidRPr="0008336B">
        <w:rPr>
          <w:rFonts w:cs="Times New Roman"/>
        </w:rPr>
        <w:t>According to</w:t>
      </w:r>
      <w:commentRangeStart w:id="579"/>
      <w:commentRangeStart w:id="580"/>
      <w:commentRangeStart w:id="581"/>
      <w:r w:rsidRPr="0008336B">
        <w:rPr>
          <w:rFonts w:cs="Times New Roman"/>
        </w:rPr>
        <w:fldChar w:fldCharType="begin" w:fldLock="1"/>
      </w:r>
      <w:r w:rsidRPr="0008336B">
        <w:rPr>
          <w:rFonts w:cs="Times New Roman"/>
        </w:rPr>
        <w:instrText>ADDIN CSL_CITATION {"citationItems":[{"id":"ITEM-1","itemData":{"DOI":"10.1080/00206819709465379","author":[{"dropping-particle":"","family":"Mao","given":"Jingwen","non-dropping-particle":"","parse-names":false,"suffix":""},{"dropping-particle":"","family":"Raimbault","given":"Louis","non-dropping-particle":"","parse-names":false,"suffix":""},{"dropping-particle":"","family":"Guy","given":"Bernard","non-dropping-particle":"","parse-names":false,"suffix":""},{"dropping-particle":"","family":"Saint-etienne","given":"Mines","non-dropping-particle":"","parse-names":false,"suffix":""}],"container-title":"International Geology Review","id":"ITEM-1","issued":{"date-parts":[["1996"]]},"page":"1020-1039","title":"Geology and metallogeny of the Shizhuyuan skarn-greisen deposit, Hunan Province","type":"article-journal","volume":"38"},"uris":["http://www.mendeley.com/documents/?uuid=aa6363ee-0c0a-461e-b7bf-8554ca823217"]},{"id":"ITEM-2","itemData":{"DOI":"10.12789/gs.v19i4.3773","author":[{"dropping-particle":"","family":"Meinert","given":"Lawrence D.","non-dropping-particle":"","parse-names":false,"suffix":""}],"container-title":"Geoscience Canada","id":"ITEM-2","issue":"May","issued":{"date-parts":[["2016"]]},"page":"117-134","title":"Skarns and Skarn Deposits","type":"article-journal","volume":"19"},"uris":["http://www.mendeley.com/documents/?uuid=c7e7474e-42eb-461b-86fd-107af65462a1"]}],"mendeley":{"formattedCitation":"(Mao et al., 1996; Meinert, 2016)","manualFormatting":" Mao et al., 1996; and Meinert, 2016, ","plainTextFormattedCitation":"(Mao et al., 1996; Meinert, 2016)","previouslyFormattedCitation":"(Mao et al., 1996; Meinert, 2016)"},"properties":{"noteIndex":0},"schema":"https://github.com/citation-style-language/schema/raw/master/csl-citation.json"}</w:instrText>
      </w:r>
      <w:r w:rsidRPr="0008336B">
        <w:rPr>
          <w:rFonts w:cs="Times New Roman"/>
        </w:rPr>
        <w:fldChar w:fldCharType="separate"/>
      </w:r>
      <w:r w:rsidRPr="0008336B">
        <w:rPr>
          <w:rFonts w:cs="Times New Roman"/>
          <w:noProof/>
        </w:rPr>
        <w:t xml:space="preserve"> Mao et al., 1996; and </w:t>
      </w:r>
      <w:bookmarkStart w:id="582" w:name="_Hlk73720409"/>
      <w:r w:rsidRPr="0008336B">
        <w:rPr>
          <w:rFonts w:cs="Times New Roman"/>
          <w:noProof/>
        </w:rPr>
        <w:t>Meinert, 2016</w:t>
      </w:r>
      <w:bookmarkEnd w:id="582"/>
      <w:r w:rsidRPr="0008336B">
        <w:rPr>
          <w:rFonts w:cs="Times New Roman"/>
          <w:noProof/>
        </w:rPr>
        <w:t xml:space="preserve">, </w:t>
      </w:r>
      <w:r w:rsidRPr="0008336B">
        <w:rPr>
          <w:rFonts w:cs="Times New Roman"/>
        </w:rPr>
        <w:fldChar w:fldCharType="end"/>
      </w:r>
      <w:commentRangeEnd w:id="579"/>
      <w:commentRangeEnd w:id="581"/>
      <w:r w:rsidR="00EA66B0">
        <w:rPr>
          <w:rStyle w:val="CommentReference"/>
        </w:rPr>
        <w:commentReference w:id="579"/>
      </w:r>
      <w:commentRangeEnd w:id="580"/>
      <w:r w:rsidR="00EA66B0">
        <w:rPr>
          <w:rStyle w:val="CommentReference"/>
        </w:rPr>
        <w:commentReference w:id="580"/>
      </w:r>
      <w:r w:rsidR="00EA66B0">
        <w:rPr>
          <w:rStyle w:val="CommentReference"/>
        </w:rPr>
        <w:commentReference w:id="581"/>
      </w:r>
      <w:r w:rsidRPr="0008336B">
        <w:rPr>
          <w:rFonts w:cs="Times New Roman"/>
        </w:rPr>
        <w:t xml:space="preserve"> the alter</w:t>
      </w:r>
      <w:del w:id="583" w:author="asus" w:date="2021-08-27T16:42:00Z">
        <w:r w:rsidRPr="0008336B" w:rsidDel="00CE1387">
          <w:rPr>
            <w:rFonts w:cs="Times New Roman"/>
          </w:rPr>
          <w:delText>at</w:delText>
        </w:r>
      </w:del>
      <w:ins w:id="584" w:author="asus" w:date="2021-08-27T16:15:00Z">
        <w:r w:rsidR="00EA66B0">
          <w:rPr>
            <w:rFonts w:cs="Times New Roman"/>
          </w:rPr>
          <w:t>ed</w:t>
        </w:r>
      </w:ins>
      <w:del w:id="585" w:author="asus" w:date="2021-08-27T16:15:00Z">
        <w:r w:rsidRPr="0008336B" w:rsidDel="00EA66B0">
          <w:rPr>
            <w:rFonts w:cs="Times New Roman"/>
          </w:rPr>
          <w:delText>ion</w:delText>
        </w:r>
      </w:del>
      <w:r w:rsidRPr="0008336B">
        <w:rPr>
          <w:rFonts w:cs="Times New Roman"/>
        </w:rPr>
        <w:t xml:space="preserve"> rocks come from lime-bearing rock produced by the metamorphism of the igneous rock.</w:t>
      </w:r>
      <w:commentRangeEnd w:id="577"/>
      <w:r w:rsidR="00EA66B0">
        <w:rPr>
          <w:rStyle w:val="CommentReference"/>
        </w:rPr>
        <w:commentReference w:id="577"/>
      </w:r>
      <w:commentRangeEnd w:id="578"/>
      <w:r w:rsidR="00EA66B0">
        <w:rPr>
          <w:rStyle w:val="CommentReference"/>
        </w:rPr>
        <w:commentReference w:id="578"/>
      </w:r>
      <w:r w:rsidRPr="0008336B">
        <w:rPr>
          <w:rFonts w:cs="Times New Roman"/>
        </w:rPr>
        <w:t xml:space="preserve"> In the same way, Lu et al., </w:t>
      </w:r>
      <w:commentRangeStart w:id="586"/>
      <w:r w:rsidRPr="0008336B">
        <w:rPr>
          <w:rFonts w:cs="Times New Roman"/>
        </w:rPr>
        <w:t>2003</w:t>
      </w:r>
      <w:commentRangeEnd w:id="586"/>
      <w:r w:rsidR="00EA66B0">
        <w:rPr>
          <w:rStyle w:val="CommentReference"/>
        </w:rPr>
        <w:commentReference w:id="586"/>
      </w:r>
      <w:r w:rsidRPr="0008336B">
        <w:rPr>
          <w:rFonts w:cs="Times New Roman"/>
        </w:rPr>
        <w:t xml:space="preserve"> observed the appearance of the skarn-greisen layer in the area, around 1200 m long, 1000 m wide, and </w:t>
      </w:r>
      <w:commentRangeStart w:id="587"/>
      <w:r w:rsidRPr="0008336B">
        <w:rPr>
          <w:rFonts w:cs="Times New Roman"/>
        </w:rPr>
        <w:t xml:space="preserve">50 m to 500 m </w:t>
      </w:r>
      <w:commentRangeEnd w:id="587"/>
      <w:r w:rsidR="00EA66B0">
        <w:rPr>
          <w:rStyle w:val="CommentReference"/>
        </w:rPr>
        <w:commentReference w:id="587"/>
      </w:r>
      <w:r w:rsidRPr="0008336B">
        <w:rPr>
          <w:rFonts w:cs="Times New Roman"/>
        </w:rPr>
        <w:t>in vertical thickness from the western part to the eastern part. In the case of our study, the LWG and the MWG are from the same intrusive rocks (Paleozoic rocks) but were differentiated according to their respective resistivity values and their thickness varies from HJ section to ZM section. By integrating the geological and hydrogeological data, the 3D pseudo-</w:t>
      </w:r>
      <w:del w:id="588" w:author="asus" w:date="2021-08-27T16:18:00Z">
        <w:r w:rsidRPr="0008336B" w:rsidDel="00EA66B0">
          <w:rPr>
            <w:rFonts w:cs="Times New Roman"/>
          </w:rPr>
          <w:delText xml:space="preserve"> </w:delText>
        </w:r>
      </w:del>
      <w:r w:rsidRPr="0008336B">
        <w:rPr>
          <w:rFonts w:cs="Times New Roman"/>
        </w:rPr>
        <w:t xml:space="preserve">stratigraphy </w:t>
      </w:r>
      <w:commentRangeStart w:id="589"/>
      <w:r w:rsidRPr="0008336B">
        <w:rPr>
          <w:rFonts w:cs="Times New Roman"/>
        </w:rPr>
        <w:t>map</w:t>
      </w:r>
      <w:commentRangeEnd w:id="589"/>
      <w:r w:rsidR="00AC5843">
        <w:rPr>
          <w:rStyle w:val="CommentReference"/>
        </w:rPr>
        <w:commentReference w:id="589"/>
      </w:r>
      <w:r w:rsidRPr="0008336B">
        <w:rPr>
          <w:rFonts w:cs="Times New Roman"/>
        </w:rPr>
        <w:t xml:space="preserve"> confirmed the results of previous studies (</w:t>
      </w:r>
      <w:r w:rsidRPr="0008336B">
        <w:rPr>
          <w:rFonts w:cs="Times New Roman"/>
        </w:rPr>
        <w:fldChar w:fldCharType="begin" w:fldLock="1"/>
      </w:r>
      <w:r w:rsidRPr="0008336B">
        <w:rPr>
          <w:rFonts w:cs="Times New Roman"/>
        </w:rPr>
        <w:instrText>ADDIN CSL_CITATION {"citationItems":[{"id":"ITEM-1","itemData":{"DOI":"10.2113/gsecongeo.98.5.955","ISSN":"03610128","abstract":"The Shizhuyuan deposit, China, is a world-class W-Sn-Bi-Mo-F skarn deposit hosted by Devonian limestone in the thermal aureole of the Qianlishan granite complex. The Qianlishan complex comprises five separate intrusions, including fine-grained porphyritic biotite granite (182-187 Ma,granite 1), medium-grained biotite-K feldspar granite (158-163 Ma, granite 2), fine-grained biotite and K feldspar granite (granite 3), granitic porphyry (144-146 Ma, granite 4), and diabase (142 Ma). The upper part of the granite complex is characterized by extensive greisen alteration. Skarn zones distributed around the intrusions are mainly calcic, consisting of garnet, garnet-pyroxene, vesuvianite-garnet, and wollastonite-vesuvianite, progressively outward from the intrusion. Following the primary skarn formation, some of the skarn zones underwent retrograde alteration. The high garnet/pyroxene ratio and the diopside-rich and andradite-rich compositions of the pyroxene and garnet indicate that the skarn belongs to the oxidized type. Mineralization consists of Sn-Be veinlet ore (type 1) in marble and porphyry, massive W-Bi-Mo-Sn skarn ore (type II), stockwork W-Sn-Bi-Mo-F ore (type III), and W-Sn-Mo-Bi greisen ore (type IV), mainly associated with granite 2. Emplacement of granite 2 was accompanied by late, intense fracturing characterized by stockwork mineralization (type III), which was superimposed on massive skarn and greisen zones. The stockwork ore consists mainly of greisen and skarn veins and veinlets with scheelite, wolframite, molybdenite, cassiterite, bismuthinite, and fluorite. The Sm-Nd method has been used to analyze the Sm-Nd concentration, and data for pyroxene and garnet in the massive skarn (type II ore) associated with granite 2 yields an isochron age of 157 Ma. This age corresponds closely to the age of granite 2. Fluid inclusion studies of four types of ore samples reveal four types of inclusions: aqueous two-phase inclusions, H 2O-CO 2 inclusions, gas-rich inclusions, and daughter mineral-bearing inclusions containing halite or calcite. Homogenization temperatures of fluid inclusions in skarn minerals range from 350° to 535°C. The homogenization temperatures of fluid inclusions in greisen and stockwork are lower than that in skarn, and range from 200° to 360°C. The fluid inclusion data indicate that there are two types of fluids associated with the massive skarn and greisen, having salinities from 26 to 41 wt percent NaCl equiv, and from 1 to 21 wt p…","author":[{"dropping-particle":"","family":"Lu","given":"Huan Zhang","non-dropping-particle":"","parse-names":false,"suffix":""},{"dropping-particle":"","family":"Liu","given":"Yimao","non-dropping-particle":"","parse-names":false,"suffix":""},{"dropping-particle":"","family":"Wang","given":"Changlie","non-dropping-particle":"","parse-names":false,"suffix":""},{"dropping-particle":"","family":"Xu","given":"Youzhi","non-dropping-particle":"","parse-names":false,"suffix":""},{"dropping-particle":"","family":"Li","given":"Huaqin","non-dropping-particle":"","parse-names":false,"suffix":""}],"container-title":"Economic Geology","id":"ITEM-1","issue":"5","issued":{"date-parts":[["2003"]]},"page":"955-974","title":"Mineralization and fluid inclusion study of the Shizhuyuan W-Sn-Bi-Mo-F Skarn deposit, Hunnan Province, China","type":"article-journal","volume":"98"},"uris":["http://www.mendeley.com/documents/?uuid=5ca1d0f8-34bc-4338-a92a-d6cfeb08f463"]},{"id":"ITEM-2","itemData":{"author":[{"dropping-particle":"","family":"Cheng","given":"Yongsheng","non-dropping-particle":"","parse-names":false,"suffix":""},{"dropping-particle":"","family":"Ruofa","given":"T.A.N","non-dropping-particle":"","parse-names":false,"suffix":""},{"dropping-particle":"","family":"Yong","given":"Wang","non-dropping-particle":"","parse-names":false,"suffix":""}],"container-title":"Acta Geologica Sinica - English Edition","id":"ITEM-2","issued":{"date-parts":[["2014"]]},"page":"75-77","title":"Skarn Petrology and Geochemistry in the Shizhuyuan Super-large Tungsten Polymetallic Deposit of Southern Hunan , China 3 Trace Element Geochemistry 2 Petrological Characteristics 4 Rare Earth Element Geochemistry","type":"article-journal","volume":"88"},"uris":["http://www.mendeley.com/documents/?uuid=ee09cb82-ed74-409b-baf8-7d04cbbd4f20"]},{"id":"ITEM-3","itemData":{"DOI":"10.1111/1755-6724.13243","ISSN":"1000-9515","author":[{"dropping-particle":"","family":"Cheng","given":"Yongsheng","non-dropping-particle":"","parse-names":false,"suffix":""},{"dropping-particle":"","family":"Wang","given":"Yong","non-dropping-particle":"","parse-names":false,"suffix":""},{"dropping-particle":"","family":"Tan","given":"Ruofa","non-dropping-particle":"","parse-names":false,"suffix":""}],"container-title":"Acta Geologica Sinica - English Edition","id":"ITEM-3","issue":"s1","issued":{"date-parts":[["2017"]]},"page":"175-176","title":"Trace element geochemistry of Devonian strata in the Shizhuyuan ore district, Hunan Province","type":"article-journal","volume":"91"},"uris":["http://www.mendeley.com/documents/?uuid=249e64ca-84aa-4eae-9ade-a0256eb35179"]}],"mendeley":{"formattedCitation":"(Lu et al., 2003; Cheng et al., 2014, 2017)","manualFormatting":"Lu et al., 2003; Yongsheng et al., 2014; Cheng et al., 2017),","plainTextFormattedCitation":"(Lu et al., 2003; Cheng et al., 2014, 2017)","previouslyFormattedCitation":"(Lu et al., 2003; Cheng et al., 2014, 2017)"},"properties":{"noteIndex":0},"schema":"https://github.com/citation-style-language/schema/raw/master/csl-citation.json"}</w:instrText>
      </w:r>
      <w:r w:rsidRPr="0008336B">
        <w:rPr>
          <w:rFonts w:cs="Times New Roman"/>
        </w:rPr>
        <w:fldChar w:fldCharType="separate"/>
      </w:r>
      <w:r w:rsidRPr="0008336B">
        <w:rPr>
          <w:rFonts w:cs="Times New Roman"/>
          <w:noProof/>
        </w:rPr>
        <w:t>Lu et al., 2003; Yongsheng et al., 2014; Cheng et al., 2017),</w:t>
      </w:r>
      <w:r w:rsidRPr="0008336B">
        <w:rPr>
          <w:rFonts w:cs="Times New Roman"/>
        </w:rPr>
        <w:fldChar w:fldCharType="end"/>
      </w:r>
      <w:r w:rsidRPr="0008336B">
        <w:rPr>
          <w:rFonts w:cs="Times New Roman"/>
        </w:rPr>
        <w:t xml:space="preserve"> and emphasized the characteristics of the LWG (reservoir rock) and MWG  as well as their thicknesses.</w:t>
      </w:r>
    </w:p>
    <w:p w14:paraId="56F0E4BF" w14:textId="77777777" w:rsidR="00A30D28" w:rsidRPr="0008336B" w:rsidRDefault="00A30D28" w:rsidP="00A30D28">
      <w:pPr>
        <w:spacing w:line="480" w:lineRule="auto"/>
        <w:ind w:firstLine="720"/>
        <w:jc w:val="both"/>
        <w:rPr>
          <w:rFonts w:cs="Times New Roman"/>
        </w:rPr>
      </w:pPr>
      <w:r w:rsidRPr="0008336B">
        <w:rPr>
          <w:rFonts w:cs="Times New Roman"/>
        </w:rPr>
        <w:t>Drilling inspection is essential to validate the inferred potential formations demarcated by the pseudo-stratigraphy log as well as the 3D geo-stratigraphy map. Two boreholes (BX1 and BX2) were drilled near stations S17 of line 04 of the HJ section and S11 of line 06 of the ZM section, penetrating approximately 130 m and 172 m depth respectively (</w:t>
      </w:r>
      <w:r w:rsidRPr="0008336B">
        <w:rPr>
          <w:rFonts w:cs="Times New Roman"/>
        </w:rPr>
        <w:fldChar w:fldCharType="begin"/>
      </w:r>
      <w:r w:rsidRPr="0008336B">
        <w:rPr>
          <w:rFonts w:cs="Times New Roman"/>
        </w:rPr>
        <w:instrText xml:space="preserve"> REF _Ref80211026 \h  \* MERGEFORMAT </w:instrText>
      </w:r>
      <w:r w:rsidRPr="0008336B">
        <w:rPr>
          <w:rFonts w:cs="Times New Roman"/>
        </w:rPr>
      </w:r>
      <w:r w:rsidRPr="0008336B">
        <w:rPr>
          <w:rFonts w:cs="Times New Roman"/>
        </w:rPr>
        <w:fldChar w:fldCharType="separate"/>
      </w:r>
      <w:r w:rsidRPr="0008336B">
        <w:t xml:space="preserve">Figure </w:t>
      </w:r>
      <w:r w:rsidRPr="0008336B">
        <w:rPr>
          <w:noProof/>
        </w:rPr>
        <w:t>14</w:t>
      </w:r>
      <w:r w:rsidRPr="0008336B">
        <w:rPr>
          <w:rFonts w:cs="Times New Roman"/>
        </w:rPr>
        <w:fldChar w:fldCharType="end"/>
      </w:r>
      <w:r w:rsidRPr="0008336B">
        <w:rPr>
          <w:rFonts w:cs="Times New Roman"/>
        </w:rPr>
        <w:t xml:space="preserve">). The layer differentiation in </w:t>
      </w:r>
      <w:r w:rsidRPr="0008336B">
        <w:rPr>
          <w:rFonts w:cs="Times New Roman"/>
        </w:rPr>
        <w:fldChar w:fldCharType="begin"/>
      </w:r>
      <w:r w:rsidRPr="0008336B">
        <w:rPr>
          <w:rFonts w:cs="Times New Roman"/>
        </w:rPr>
        <w:instrText xml:space="preserve"> REF _Ref80211026 \h  \* MERGEFORMAT </w:instrText>
      </w:r>
      <w:r w:rsidRPr="0008336B">
        <w:rPr>
          <w:rFonts w:cs="Times New Roman"/>
        </w:rPr>
      </w:r>
      <w:r w:rsidRPr="0008336B">
        <w:rPr>
          <w:rFonts w:cs="Times New Roman"/>
        </w:rPr>
        <w:fldChar w:fldCharType="separate"/>
      </w:r>
      <w:r w:rsidRPr="0008336B">
        <w:t xml:space="preserve">Figure </w:t>
      </w:r>
      <w:r w:rsidRPr="0008336B">
        <w:rPr>
          <w:noProof/>
        </w:rPr>
        <w:t>14</w:t>
      </w:r>
      <w:r w:rsidRPr="0008336B">
        <w:rPr>
          <w:rFonts w:cs="Times New Roman"/>
        </w:rPr>
        <w:fldChar w:fldCharType="end"/>
      </w:r>
      <w:r w:rsidRPr="0008336B">
        <w:rPr>
          <w:rFonts w:cs="Times New Roman"/>
        </w:rPr>
        <w:t xml:space="preserve">a was based on real information from boreholes description while the logs in </w:t>
      </w:r>
      <w:r w:rsidRPr="0008336B">
        <w:rPr>
          <w:rFonts w:cs="Times New Roman"/>
        </w:rPr>
        <w:fldChar w:fldCharType="begin"/>
      </w:r>
      <w:r w:rsidRPr="0008336B">
        <w:rPr>
          <w:rFonts w:cs="Times New Roman"/>
        </w:rPr>
        <w:instrText xml:space="preserve"> REF _Ref80211026 \h  \* MERGEFORMAT </w:instrText>
      </w:r>
      <w:r w:rsidRPr="0008336B">
        <w:rPr>
          <w:rFonts w:cs="Times New Roman"/>
        </w:rPr>
      </w:r>
      <w:r w:rsidRPr="0008336B">
        <w:rPr>
          <w:rFonts w:cs="Times New Roman"/>
        </w:rPr>
        <w:fldChar w:fldCharType="separate"/>
      </w:r>
      <w:r w:rsidRPr="0008336B">
        <w:t xml:space="preserve">Figure </w:t>
      </w:r>
      <w:r w:rsidRPr="0008336B">
        <w:rPr>
          <w:noProof/>
        </w:rPr>
        <w:t>14</w:t>
      </w:r>
      <w:r w:rsidRPr="0008336B">
        <w:rPr>
          <w:rFonts w:cs="Times New Roman"/>
        </w:rPr>
        <w:fldChar w:fldCharType="end"/>
      </w:r>
      <w:r w:rsidRPr="0008336B">
        <w:rPr>
          <w:rFonts w:cs="Times New Roman"/>
        </w:rPr>
        <w:t xml:space="preserve">b was extracted from NM. Although BX1 and BX2 are not made exactly on survey lines, we can test the effectiveness of the proposed technique by computing the error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Err</m:t>
                </m:r>
              </m:e>
              <m:sub>
                <m:r>
                  <w:rPr>
                    <w:rFonts w:ascii="Cambria Math" w:hAnsi="Cambria Math" w:cs="Times New Roman"/>
                  </w:rPr>
                  <m:t>thick</m:t>
                </m:r>
              </m:sub>
            </m:sSub>
          </m:e>
        </m:d>
      </m:oMath>
      <w:r w:rsidRPr="0008336B">
        <w:rPr>
          <w:rFonts w:cs="Times New Roman"/>
        </w:rPr>
        <w:t xml:space="preserve"> between the layer thicknesses given in figure 13a and the one calculated in figure 13b as:</w:t>
      </w:r>
    </w:p>
    <w:p w14:paraId="728451B8" w14:textId="77777777" w:rsidR="00A30D28" w:rsidRPr="0008336B" w:rsidRDefault="00DC3331" w:rsidP="00A30D28">
      <w:pPr>
        <w:spacing w:line="480" w:lineRule="auto"/>
        <w:ind w:firstLine="720"/>
        <w:jc w:val="both"/>
        <w:rPr>
          <w:rFonts w:cs="Times New Roman"/>
        </w:rPr>
      </w:pPr>
      <m:oMathPara>
        <m:oMath>
          <m:sSubSup>
            <m:sSubSupPr>
              <m:ctrlPr>
                <w:rPr>
                  <w:rFonts w:ascii="Cambria Math" w:hAnsi="Cambria Math" w:cs="Times New Roman"/>
                  <w:i/>
                </w:rPr>
              </m:ctrlPr>
            </m:sSubSupPr>
            <m:e>
              <m:r>
                <w:rPr>
                  <w:rFonts w:ascii="Cambria Math" w:hAnsi="Cambria Math" w:cs="Times New Roman"/>
                </w:rPr>
                <m:t>Err</m:t>
              </m:r>
            </m:e>
            <m:sub>
              <m:r>
                <w:rPr>
                  <w:rFonts w:ascii="Cambria Math" w:hAnsi="Cambria Math" w:cs="Times New Roman"/>
                </w:rPr>
                <m:t>thick</m:t>
              </m:r>
            </m:sub>
            <m:sup>
              <m:r>
                <w:rPr>
                  <w:rFonts w:ascii="Cambria Math" w:hAnsi="Cambria Math" w:cs="Times New Roman"/>
                </w:rPr>
                <m:t>(l)</m:t>
              </m:r>
            </m:sup>
          </m:sSubSup>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=100×</m:t>
          </m:r>
          <m:d>
            <m:dPr>
              <m:ctrlPr>
                <w:rPr>
                  <w:rFonts w:ascii="Cambria Math" w:hAnsi="Cambria Math" w:cs="Times New Roman"/>
                  <w:i/>
                </w:rPr>
              </m:ctrlPr>
            </m:dPr>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Tk</m:t>
                      </m:r>
                    </m:e>
                    <m:sub>
                      <m:r>
                        <w:rPr>
                          <w:rFonts w:ascii="Cambria Math" w:hAnsi="Cambria Math" w:cs="Times New Roman"/>
                        </w:rPr>
                        <m:t>logC</m:t>
                      </m:r>
                    </m:sub>
                    <m:sup>
                      <m:d>
                        <m:dPr>
                          <m:ctrlPr>
                            <w:rPr>
                              <w:rFonts w:ascii="Cambria Math" w:hAnsi="Cambria Math" w:cs="Times New Roman"/>
                              <w:i/>
                            </w:rPr>
                          </m:ctrlPr>
                        </m:dPr>
                        <m:e>
                          <m:r>
                            <w:rPr>
                              <w:rFonts w:ascii="Cambria Math" w:hAnsi="Cambria Math" w:cs="Times New Roman"/>
                            </w:rPr>
                            <m:t>l</m:t>
                          </m:r>
                        </m:e>
                      </m:d>
                    </m:sup>
                  </m:sSubSup>
                </m:num>
                <m:den>
                  <m:sSubSup>
                    <m:sSubSupPr>
                      <m:ctrlPr>
                        <w:rPr>
                          <w:rFonts w:ascii="Cambria Math" w:hAnsi="Cambria Math" w:cs="Times New Roman"/>
                          <w:i/>
                        </w:rPr>
                      </m:ctrlPr>
                    </m:sSubSupPr>
                    <m:e>
                      <m:r>
                        <w:rPr>
                          <w:rFonts w:ascii="Cambria Math" w:hAnsi="Cambria Math" w:cs="Times New Roman"/>
                        </w:rPr>
                        <m:t>Tk</m:t>
                      </m:r>
                    </m:e>
                    <m:sub>
                      <m:r>
                        <w:rPr>
                          <w:rFonts w:ascii="Cambria Math" w:hAnsi="Cambria Math" w:cs="Times New Roman"/>
                        </w:rPr>
                        <m:t>logM</m:t>
                      </m:r>
                    </m:sub>
                    <m:sup>
                      <m:d>
                        <m:dPr>
                          <m:ctrlPr>
                            <w:rPr>
                              <w:rFonts w:ascii="Cambria Math" w:hAnsi="Cambria Math" w:cs="Times New Roman"/>
                              <w:i/>
                            </w:rPr>
                          </m:ctrlPr>
                        </m:dPr>
                        <m:e>
                          <m:r>
                            <w:rPr>
                              <w:rFonts w:ascii="Cambria Math" w:hAnsi="Cambria Math" w:cs="Times New Roman"/>
                            </w:rPr>
                            <m:t>l</m:t>
                          </m:r>
                        </m:e>
                      </m:d>
                    </m:sup>
                  </m:sSubSup>
                </m:den>
              </m:f>
              <m:r>
                <w:rPr>
                  <w:rFonts w:ascii="Cambria Math" w:hAnsi="Cambria Math" w:cs="Times New Roman"/>
                </w:rPr>
                <m:t>-1</m:t>
              </m:r>
            </m:e>
          </m:d>
        </m:oMath>
      </m:oMathPara>
    </w:p>
    <w:p w14:paraId="593FF3FB" w14:textId="3C919B61" w:rsidR="00A30D28" w:rsidRPr="0008336B" w:rsidRDefault="00A30D28" w:rsidP="00A30D28">
      <w:pPr>
        <w:spacing w:line="480" w:lineRule="auto"/>
        <w:ind w:firstLine="720"/>
        <w:jc w:val="both"/>
        <w:rPr>
          <w:rFonts w:cs="Times New Roman"/>
        </w:rPr>
      </w:pPr>
      <w:r w:rsidRPr="0008336B">
        <w:rPr>
          <w:rFonts w:cs="Times New Roman"/>
        </w:rPr>
        <w:t xml:space="preserve">Where </w:t>
      </w:r>
      <m:oMath>
        <m:sSub>
          <m:sSubPr>
            <m:ctrlPr>
              <w:rPr>
                <w:rFonts w:ascii="Cambria Math" w:hAnsi="Cambria Math" w:cs="Times New Roman"/>
                <w:i/>
              </w:rPr>
            </m:ctrlPr>
          </m:sSubPr>
          <m:e>
            <m:r>
              <w:rPr>
                <w:rFonts w:ascii="Cambria Math" w:hAnsi="Cambria Math" w:cs="Times New Roman"/>
              </w:rPr>
              <m:t>Tk</m:t>
            </m:r>
          </m:e>
          <m:sub>
            <m:r>
              <w:rPr>
                <w:rFonts w:ascii="Cambria Math" w:hAnsi="Cambria Math" w:cs="Times New Roman"/>
              </w:rPr>
              <m:t>logM</m:t>
            </m:r>
          </m:sub>
        </m:sSub>
      </m:oMath>
      <w:r w:rsidRPr="0008336B">
        <w:rPr>
          <w:rFonts w:cs="Times New Roman"/>
        </w:rPr>
        <w:t xml:space="preserve"> and </w:t>
      </w:r>
      <m:oMath>
        <m:sSub>
          <m:sSubPr>
            <m:ctrlPr>
              <w:rPr>
                <w:rFonts w:ascii="Cambria Math" w:hAnsi="Cambria Math" w:cs="Times New Roman"/>
                <w:i/>
              </w:rPr>
            </m:ctrlPr>
          </m:sSubPr>
          <m:e>
            <m:r>
              <w:rPr>
                <w:rFonts w:ascii="Cambria Math" w:hAnsi="Cambria Math" w:cs="Times New Roman"/>
              </w:rPr>
              <m:t>Tk</m:t>
            </m:r>
          </m:e>
          <m:sub>
            <m:r>
              <w:rPr>
                <w:rFonts w:ascii="Cambria Math" w:hAnsi="Cambria Math" w:cs="Times New Roman"/>
              </w:rPr>
              <m:t>logC</m:t>
            </m:r>
          </m:sub>
        </m:sSub>
      </m:oMath>
      <w:r w:rsidRPr="0008336B">
        <w:rPr>
          <w:rFonts w:cs="Times New Roman"/>
        </w:rPr>
        <w:t xml:space="preserve"> are the thickness of layer </w:t>
      </w:r>
      <m:oMath>
        <m:r>
          <w:rPr>
            <w:rFonts w:ascii="Cambria Math" w:hAnsi="Cambria Math" w:cs="Times New Roman"/>
          </w:rPr>
          <m:t>l</m:t>
        </m:r>
      </m:oMath>
      <w:r w:rsidRPr="0008336B">
        <w:rPr>
          <w:rFonts w:cs="Times New Roman"/>
        </w:rPr>
        <w:t xml:space="preserve"> from the description and pseudo-stratigraphy log respectively. From </w:t>
      </w:r>
      <w:r w:rsidRPr="0008336B">
        <w:rPr>
          <w:rFonts w:cs="Times New Roman"/>
        </w:rPr>
        <w:fldChar w:fldCharType="begin"/>
      </w:r>
      <w:r w:rsidRPr="0008336B">
        <w:rPr>
          <w:rFonts w:cs="Times New Roman"/>
        </w:rPr>
        <w:instrText xml:space="preserve"> REF _Ref80211026 \h  \* MERGEFORMAT </w:instrText>
      </w:r>
      <w:r w:rsidRPr="0008336B">
        <w:rPr>
          <w:rFonts w:cs="Times New Roman"/>
        </w:rPr>
      </w:r>
      <w:r w:rsidRPr="0008336B">
        <w:rPr>
          <w:rFonts w:cs="Times New Roman"/>
        </w:rPr>
        <w:fldChar w:fldCharType="separate"/>
      </w:r>
      <w:r w:rsidRPr="0008336B">
        <w:t xml:space="preserve">Figure </w:t>
      </w:r>
      <w:r w:rsidRPr="0008336B">
        <w:rPr>
          <w:noProof/>
        </w:rPr>
        <w:t>14</w:t>
      </w:r>
      <w:r w:rsidRPr="0008336B">
        <w:rPr>
          <w:rFonts w:cs="Times New Roman"/>
        </w:rPr>
        <w:fldChar w:fldCharType="end"/>
      </w:r>
      <w:r w:rsidRPr="0008336B">
        <w:rPr>
          <w:rFonts w:cs="Times New Roman"/>
        </w:rPr>
        <w:t>b, the technique proposed efficaciously maps layers superposition except for the top layer of borehole BX1(Quaternary sandstone) which is misclassified. Indeed, the resistivity of the quaternary sandstone layer in figure 13a is not provided as input resistivity for NM creation and subsequently can be explained by the fit (</w:t>
      </w:r>
      <m:oMath>
        <m:r>
          <w:rPr>
            <w:rFonts w:ascii="Cambria Math" w:hAnsi="Cambria Math" w:cs="Times New Roman" w:hint="eastAsia"/>
          </w:rPr>
          <m:t>≈</m:t>
        </m:r>
        <m:r>
          <w:rPr>
            <w:rFonts w:ascii="Cambria Math" w:hAnsi="Cambria Math" w:cs="Times New Roman" w:hint="eastAsia"/>
          </w:rPr>
          <m:t>2%)</m:t>
        </m:r>
      </m:oMath>
      <w:r w:rsidRPr="0008336B">
        <w:rPr>
          <w:rFonts w:cs="Times New Roman"/>
        </w:rPr>
        <w:t xml:space="preserve"> observed in figure 7d which leads to layer misclassification. Moreover, the </w:t>
      </w:r>
      <w:commentRangeStart w:id="590"/>
      <w:r w:rsidRPr="0008336B">
        <w:rPr>
          <w:rFonts w:cs="Times New Roman"/>
        </w:rPr>
        <w:t>max</w:t>
      </w:r>
      <w:commentRangeEnd w:id="590"/>
      <w:r w:rsidR="00AC5843">
        <w:rPr>
          <w:rStyle w:val="CommentReference"/>
        </w:rPr>
        <w:commentReference w:id="590"/>
      </w:r>
      <w:r w:rsidRPr="0008336B">
        <w:rPr>
          <w:rFonts w:cs="Times New Roman"/>
        </w:rPr>
        <w:t xml:space="preserve"> absolute error (</w:t>
      </w:r>
      <m:oMath>
        <m:r>
          <w:rPr>
            <w:rFonts w:ascii="Cambria Math" w:hAnsi="Cambria Math" w:cs="Times New Roman" w:hint="eastAsia"/>
          </w:rPr>
          <m:t>≈</m:t>
        </m:r>
      </m:oMath>
      <w:r w:rsidRPr="0008336B">
        <w:rPr>
          <w:rFonts w:cs="Times New Roman"/>
        </w:rPr>
        <w:t>40%) mostly occu</w:t>
      </w:r>
      <w:ins w:id="591" w:author="asus" w:date="2021-08-27T16:23:00Z">
        <w:r w:rsidR="00AC5843">
          <w:rPr>
            <w:rFonts w:cs="Times New Roman"/>
          </w:rPr>
          <w:t>r</w:t>
        </w:r>
      </w:ins>
      <w:r w:rsidRPr="0008336B">
        <w:rPr>
          <w:rFonts w:cs="Times New Roman"/>
        </w:rPr>
        <w:t>r</w:t>
      </w:r>
      <w:ins w:id="592" w:author="asus" w:date="2021-08-27T16:22:00Z">
        <w:r w:rsidR="00AC5843">
          <w:rPr>
            <w:rFonts w:cs="Times New Roman"/>
          </w:rPr>
          <w:t>ing</w:t>
        </w:r>
      </w:ins>
      <w:del w:id="593" w:author="asus" w:date="2021-08-27T16:22:00Z">
        <w:r w:rsidRPr="0008336B" w:rsidDel="00AC5843">
          <w:rPr>
            <w:rFonts w:cs="Times New Roman"/>
          </w:rPr>
          <w:delText>s</w:delText>
        </w:r>
      </w:del>
      <w:r w:rsidRPr="0008336B">
        <w:rPr>
          <w:rFonts w:cs="Times New Roman"/>
        </w:rPr>
        <w:t xml:space="preserve"> between the MWG and Fz also implies the difficulty to find the boundary between these layers. This limitation can be solved by providing many layers with their TRES values for NM computation.</w:t>
      </w:r>
    </w:p>
    <w:p w14:paraId="057FD302" w14:textId="7BC54B74" w:rsidR="00A30D28" w:rsidRPr="0008336B" w:rsidRDefault="00A30D28" w:rsidP="00A30D28">
      <w:pPr>
        <w:spacing w:line="480" w:lineRule="auto"/>
        <w:ind w:firstLine="720"/>
        <w:jc w:val="both"/>
        <w:rPr>
          <w:rFonts w:cs="Times New Roman"/>
        </w:rPr>
      </w:pPr>
      <w:r w:rsidRPr="0008336B">
        <w:rPr>
          <w:rFonts w:cs="Times New Roman"/>
        </w:rPr>
        <w:t>Another obvious point is that hot water is found in BX1 and the temperature tends to increase to 31</w:t>
      </w:r>
      <w:del w:id="594" w:author="asus" w:date="2021-08-27T16:24:00Z">
        <w:r w:rsidRPr="0008336B" w:rsidDel="00AC5843">
          <w:rPr>
            <w:rFonts w:cs="Times New Roman"/>
          </w:rPr>
          <w:delText xml:space="preserve"> </w:delText>
        </w:r>
      </w:del>
      <m:oMath>
        <m:r>
          <m:rPr>
            <m:sty m:val="p"/>
          </m:rPr>
          <w:rPr>
            <w:rFonts w:ascii="Cambria Math" w:hAnsi="Cambria Math" w:cs="Times New Roman"/>
          </w:rPr>
          <m:t>°C</m:t>
        </m:r>
      </m:oMath>
      <w:r w:rsidRPr="0008336B">
        <w:rPr>
          <w:rFonts w:cs="Times New Roman"/>
        </w:rPr>
        <w:t xml:space="preserve">  which confirms the strong alter</w:t>
      </w:r>
      <w:del w:id="595" w:author="asus" w:date="2021-08-27T16:41:00Z">
        <w:r w:rsidRPr="0008336B" w:rsidDel="00CE1387">
          <w:rPr>
            <w:rFonts w:cs="Times New Roman"/>
          </w:rPr>
          <w:delText>at</w:delText>
        </w:r>
      </w:del>
      <w:ins w:id="596" w:author="asus" w:date="2021-08-27T16:24:00Z">
        <w:r w:rsidR="00AC5843">
          <w:rPr>
            <w:rFonts w:cs="Times New Roman"/>
          </w:rPr>
          <w:t>ed</w:t>
        </w:r>
      </w:ins>
      <w:del w:id="597" w:author="asus" w:date="2021-08-27T16:24:00Z">
        <w:r w:rsidRPr="0008336B" w:rsidDel="00AC5843">
          <w:rPr>
            <w:rFonts w:cs="Times New Roman"/>
          </w:rPr>
          <w:delText>ion</w:delText>
        </w:r>
      </w:del>
      <w:r w:rsidRPr="0008336B">
        <w:rPr>
          <w:rFonts w:cs="Times New Roman"/>
        </w:rPr>
        <w:t xml:space="preserve"> rocks observed due to the </w:t>
      </w:r>
      <w:ins w:id="598" w:author="asus" w:date="2021-08-27T15:36:00Z">
        <w:r w:rsidR="00295448" w:rsidRPr="0008336B">
          <w:rPr>
            <w:rFonts w:cs="Times New Roman"/>
          </w:rPr>
          <w:t xml:space="preserve">acceleration </w:t>
        </w:r>
        <w:r w:rsidR="00295448">
          <w:rPr>
            <w:rFonts w:cs="Times New Roman"/>
          </w:rPr>
          <w:t xml:space="preserve">of </w:t>
        </w:r>
      </w:ins>
      <w:r w:rsidRPr="0008336B">
        <w:rPr>
          <w:rFonts w:cs="Times New Roman"/>
        </w:rPr>
        <w:t>metamorphism</w:t>
      </w:r>
      <w:del w:id="599" w:author="asus" w:date="2021-08-27T15:36:00Z">
        <w:r w:rsidRPr="0008336B" w:rsidDel="00295448">
          <w:rPr>
            <w:rFonts w:cs="Times New Roman"/>
          </w:rPr>
          <w:delText xml:space="preserve"> acceleration process</w:delText>
        </w:r>
      </w:del>
      <w:r w:rsidRPr="0008336B">
        <w:rPr>
          <w:rFonts w:cs="Times New Roman"/>
        </w:rPr>
        <w:t>. Contrary to BX1, BX2 shows a thicker LWG around 144 m with a water temperature around 22</w:t>
      </w:r>
      <m:oMath>
        <m:r>
          <m:rPr>
            <m:sty m:val="p"/>
          </m:rPr>
          <w:rPr>
            <w:rFonts w:ascii="Cambria Math" w:hAnsi="Cambria Math" w:cs="Times New Roman"/>
          </w:rPr>
          <m:t>°C</m:t>
        </m:r>
      </m:oMath>
      <w:r w:rsidRPr="0008336B">
        <w:rPr>
          <w:rFonts w:cs="Times New Roman"/>
        </w:rPr>
        <w:t xml:space="preserve">. The thicker layer of LWG demonstrates the less intensity of geothermal activity in that place. Furthermore, the groundwater flow obtained in BX2 is about 3.45 times higher than BX1 (see </w:t>
      </w:r>
      <w:r w:rsidRPr="0008336B">
        <w:rPr>
          <w:rFonts w:cs="Times New Roman"/>
        </w:rPr>
        <w:fldChar w:fldCharType="begin"/>
      </w:r>
      <w:r w:rsidRPr="0008336B">
        <w:rPr>
          <w:rFonts w:cs="Times New Roman"/>
        </w:rPr>
        <w:instrText xml:space="preserve"> REF _Ref80205526 \h  \* MERGEFORMAT </w:instrText>
      </w:r>
      <w:r w:rsidRPr="0008336B">
        <w:rPr>
          <w:rFonts w:cs="Times New Roman"/>
        </w:rPr>
      </w:r>
      <w:r w:rsidRPr="0008336B">
        <w:rPr>
          <w:rFonts w:cs="Times New Roman"/>
        </w:rPr>
        <w:fldChar w:fldCharType="separate"/>
      </w:r>
      <w:r w:rsidRPr="0008336B">
        <w:t xml:space="preserve">Table </w:t>
      </w:r>
      <w:r w:rsidRPr="0008336B">
        <w:rPr>
          <w:noProof/>
        </w:rPr>
        <w:t>1</w:t>
      </w:r>
      <w:r w:rsidRPr="0008336B">
        <w:rPr>
          <w:rFonts w:cs="Times New Roman"/>
        </w:rPr>
        <w:fldChar w:fldCharType="end"/>
      </w:r>
      <w:r w:rsidRPr="0008336B">
        <w:rPr>
          <w:rFonts w:cs="Times New Roman"/>
        </w:rPr>
        <w:t>). This workflow demonstrated that the thickness of the LWG averagely estimated from all nine lines (150-600</w:t>
      </w:r>
      <w:ins w:id="600" w:author="asus" w:date="2021-08-27T16:25:00Z">
        <w:r w:rsidR="00AC5843">
          <w:rPr>
            <w:rFonts w:cs="Times New Roman"/>
          </w:rPr>
          <w:t xml:space="preserve"> </w:t>
        </w:r>
      </w:ins>
      <w:r w:rsidRPr="0008336B">
        <w:rPr>
          <w:rFonts w:cs="Times New Roman"/>
        </w:rPr>
        <w:t>m) determines the chances to get an underground hot water reservoir under the fracture zone in the Xingning area.</w:t>
      </w:r>
    </w:p>
    <w:p w14:paraId="13CE99A5" w14:textId="77777777" w:rsidR="00A30D28" w:rsidRPr="0008336B" w:rsidRDefault="00A30D28" w:rsidP="00A30D28">
      <w:pPr>
        <w:pStyle w:val="Heading1"/>
      </w:pPr>
      <w:r w:rsidRPr="0008336B">
        <w:t xml:space="preserve">CONCLUSIONS </w:t>
      </w:r>
    </w:p>
    <w:p w14:paraId="77E8FEF8" w14:textId="77777777" w:rsidR="00A30D28" w:rsidRPr="0008336B" w:rsidRDefault="00A30D28" w:rsidP="00A30D28"/>
    <w:p w14:paraId="408A5A7E" w14:textId="77777777" w:rsidR="00A30D28" w:rsidRPr="0008336B" w:rsidRDefault="00A30D28" w:rsidP="00A30D28">
      <w:pPr>
        <w:spacing w:line="480" w:lineRule="auto"/>
        <w:ind w:firstLine="720"/>
        <w:jc w:val="both"/>
        <w:rPr>
          <w:rFonts w:cs="Times New Roman"/>
        </w:rPr>
      </w:pPr>
      <w:bookmarkStart w:id="601" w:name="_Hlk57476194"/>
      <w:r w:rsidRPr="0008336B">
        <w:rPr>
          <w:rFonts w:cs="Times New Roman"/>
        </w:rPr>
        <w:t xml:space="preserve">CSAMT method was applied successfully to fulfill a detailed geophysical investigation in the Xingning area, Hunan Province, China. </w:t>
      </w:r>
      <w:commentRangeStart w:id="602"/>
      <w:r w:rsidRPr="0008336B">
        <w:rPr>
          <w:rFonts w:cs="Times New Roman"/>
        </w:rPr>
        <w:t>Data from nine CSAMT surveying lines in two sections efficaciously enclosed the subsurface conductive zones. However,</w:t>
      </w:r>
      <w:commentRangeEnd w:id="602"/>
      <w:r w:rsidR="00AC5843">
        <w:rPr>
          <w:rStyle w:val="CommentReference"/>
        </w:rPr>
        <w:commentReference w:id="602"/>
      </w:r>
      <w:r w:rsidRPr="0008336B">
        <w:rPr>
          <w:rFonts w:cs="Times New Roman"/>
        </w:rPr>
        <w:t xml:space="preserve"> the challenge of highlighting a groundwater reservoir using CSAMT data inspired the development of a Python toolbox to enhance geophysical interpretation and to proficiently map the main reservoir rock.  Moreover, the capability to build under each station a </w:t>
      </w:r>
      <w:commentRangeStart w:id="603"/>
      <w:r w:rsidRPr="0008336B">
        <w:rPr>
          <w:rFonts w:cs="Times New Roman"/>
        </w:rPr>
        <w:t xml:space="preserve">pseudo-stratigraphy </w:t>
      </w:r>
      <w:commentRangeEnd w:id="603"/>
      <w:r w:rsidR="00AC5843">
        <w:rPr>
          <w:rStyle w:val="CommentReference"/>
        </w:rPr>
        <w:commentReference w:id="603"/>
      </w:r>
      <w:r w:rsidRPr="0008336B">
        <w:rPr>
          <w:rFonts w:cs="Times New Roman"/>
        </w:rPr>
        <w:t xml:space="preserve">could be a great chance to best select the right drilling point before drilling operations.  </w:t>
      </w:r>
    </w:p>
    <w:p w14:paraId="16BE6AEB" w14:textId="2A5EB419" w:rsidR="00A30D28" w:rsidRPr="0008336B" w:rsidRDefault="00A30D28" w:rsidP="00A30D28">
      <w:pPr>
        <w:spacing w:line="480" w:lineRule="auto"/>
        <w:ind w:firstLine="720"/>
        <w:jc w:val="both"/>
        <w:rPr>
          <w:rFonts w:cs="Times New Roman"/>
        </w:rPr>
      </w:pPr>
      <w:r w:rsidRPr="0008336B">
        <w:rPr>
          <w:rFonts w:cs="Times New Roman"/>
        </w:rPr>
        <w:t xml:space="preserve">In </w:t>
      </w:r>
      <w:del w:id="604" w:author="asus" w:date="2021-08-27T16:30:00Z">
        <w:r w:rsidRPr="0008336B" w:rsidDel="00AA4080">
          <w:rPr>
            <w:rFonts w:cs="Times New Roman"/>
          </w:rPr>
          <w:delText>a word</w:delText>
        </w:r>
      </w:del>
      <w:ins w:id="605" w:author="asus" w:date="2021-08-27T16:30:00Z">
        <w:r w:rsidR="00AA4080">
          <w:rPr>
            <w:rFonts w:cs="Times New Roman"/>
          </w:rPr>
          <w:t>summary</w:t>
        </w:r>
      </w:ins>
      <w:r w:rsidRPr="0008336B">
        <w:rPr>
          <w:rFonts w:cs="Times New Roman"/>
        </w:rPr>
        <w:t>, this study revealed that the Paleozoic intrusive rocks are the main rock</w:t>
      </w:r>
      <w:ins w:id="606" w:author="asus" w:date="2021-08-27T16:30:00Z">
        <w:r w:rsidR="00AA4080">
          <w:rPr>
            <w:rFonts w:cs="Times New Roman"/>
          </w:rPr>
          <w:t>s</w:t>
        </w:r>
      </w:ins>
      <w:r w:rsidRPr="0008336B">
        <w:rPr>
          <w:rFonts w:cs="Times New Roman"/>
        </w:rPr>
        <w:t xml:space="preserve"> in this area with resistivity values greater than 1000 Ω.m. Fragmentation of rocks and the existence of the thick alterat</w:t>
      </w:r>
      <w:ins w:id="607" w:author="asus" w:date="2021-08-27T16:30:00Z">
        <w:r w:rsidR="00AA4080">
          <w:rPr>
            <w:rFonts w:cs="Times New Roman"/>
          </w:rPr>
          <w:t>ed</w:t>
        </w:r>
      </w:ins>
      <w:del w:id="608" w:author="asus" w:date="2021-08-27T16:30:00Z">
        <w:r w:rsidRPr="0008336B" w:rsidDel="00AA4080">
          <w:rPr>
            <w:rFonts w:cs="Times New Roman"/>
          </w:rPr>
          <w:delText>ion</w:delText>
        </w:r>
      </w:del>
      <w:r w:rsidRPr="0008336B">
        <w:rPr>
          <w:rFonts w:cs="Times New Roman"/>
        </w:rPr>
        <w:t xml:space="preserve"> rocks are due to the intense geothermal activities which accelerate </w:t>
      </w:r>
      <w:del w:id="609" w:author="asus" w:date="2021-08-27T15:33:00Z">
        <w:r w:rsidRPr="0008336B" w:rsidDel="00295448">
          <w:rPr>
            <w:rFonts w:cs="Times New Roman"/>
          </w:rPr>
          <w:delText xml:space="preserve">the </w:delText>
        </w:r>
      </w:del>
      <w:r w:rsidRPr="0008336B">
        <w:rPr>
          <w:rFonts w:cs="Times New Roman"/>
        </w:rPr>
        <w:t>metamorphic process</w:t>
      </w:r>
      <w:ins w:id="610" w:author="asus" w:date="2021-08-27T16:31:00Z">
        <w:r w:rsidR="00AA4080">
          <w:rPr>
            <w:rFonts w:cs="Times New Roman"/>
          </w:rPr>
          <w:t>es</w:t>
        </w:r>
      </w:ins>
      <w:r w:rsidRPr="0008336B">
        <w:rPr>
          <w:rFonts w:cs="Times New Roman"/>
        </w:rPr>
        <w:t xml:space="preserve">. The resistivity range of </w:t>
      </w:r>
      <w:del w:id="611" w:author="asus" w:date="2021-08-27T16:31:00Z">
        <w:r w:rsidRPr="0008336B" w:rsidDel="00AA4080">
          <w:rPr>
            <w:rFonts w:cs="Times New Roman"/>
          </w:rPr>
          <w:delText xml:space="preserve">alterations </w:delText>
        </w:r>
      </w:del>
      <w:ins w:id="612" w:author="asus" w:date="2021-08-27T16:31:00Z">
        <w:r w:rsidR="00CE1387">
          <w:rPr>
            <w:rFonts w:cs="Times New Roman"/>
          </w:rPr>
          <w:t>alter</w:t>
        </w:r>
        <w:r w:rsidR="00AA4080">
          <w:rPr>
            <w:rFonts w:cs="Times New Roman"/>
          </w:rPr>
          <w:t>ed</w:t>
        </w:r>
        <w:r w:rsidR="00AA4080" w:rsidRPr="0008336B">
          <w:rPr>
            <w:rFonts w:cs="Times New Roman"/>
          </w:rPr>
          <w:t xml:space="preserve"> </w:t>
        </w:r>
      </w:ins>
      <w:r w:rsidRPr="0008336B">
        <w:rPr>
          <w:rFonts w:cs="Times New Roman"/>
        </w:rPr>
        <w:t xml:space="preserve">rocks is estimated from </w:t>
      </w:r>
      <w:commentRangeStart w:id="613"/>
      <w:r w:rsidRPr="0008336B">
        <w:rPr>
          <w:rFonts w:cs="Times New Roman"/>
        </w:rPr>
        <w:t xml:space="preserve">100 to 1000 Ω.m </w:t>
      </w:r>
      <w:commentRangeEnd w:id="613"/>
      <w:r w:rsidR="00AA4080">
        <w:rPr>
          <w:rStyle w:val="CommentReference"/>
        </w:rPr>
        <w:commentReference w:id="613"/>
      </w:r>
      <w:r w:rsidRPr="0008336B">
        <w:rPr>
          <w:rFonts w:cs="Times New Roman"/>
        </w:rPr>
        <w:t xml:space="preserve">with </w:t>
      </w:r>
      <w:ins w:id="614" w:author="asus" w:date="2021-08-27T16:33:00Z">
        <w:r w:rsidR="00AA4080">
          <w:rPr>
            <w:rFonts w:cs="Times New Roman"/>
          </w:rPr>
          <w:t xml:space="preserve">a thickness of </w:t>
        </w:r>
      </w:ins>
      <w:r w:rsidRPr="0008336B">
        <w:rPr>
          <w:rFonts w:cs="Times New Roman"/>
        </w:rPr>
        <w:t>400-700 m</w:t>
      </w:r>
      <w:del w:id="615" w:author="asus" w:date="2021-08-27T16:33:00Z">
        <w:r w:rsidRPr="0008336B" w:rsidDel="00AA4080">
          <w:rPr>
            <w:rFonts w:cs="Times New Roman"/>
          </w:rPr>
          <w:delText xml:space="preserve"> thick</w:delText>
        </w:r>
      </w:del>
      <w:r w:rsidRPr="0008336B">
        <w:rPr>
          <w:rFonts w:cs="Times New Roman"/>
        </w:rPr>
        <w:t xml:space="preserve">. The layer of less weathered granite (LWG) constitutes the reservoir rock and </w:t>
      </w:r>
      <w:ins w:id="616" w:author="asus" w:date="2021-08-27T16:34:00Z">
        <w:r w:rsidR="00AA4080" w:rsidRPr="0008336B">
          <w:rPr>
            <w:rFonts w:cs="Times New Roman"/>
          </w:rPr>
          <w:t xml:space="preserve">in some places </w:t>
        </w:r>
      </w:ins>
      <w:r w:rsidRPr="0008336B">
        <w:rPr>
          <w:rFonts w:cs="Times New Roman"/>
        </w:rPr>
        <w:t xml:space="preserve">overlies </w:t>
      </w:r>
      <w:del w:id="617" w:author="asus" w:date="2021-08-27T16:34:00Z">
        <w:r w:rsidRPr="0008336B" w:rsidDel="00AA4080">
          <w:rPr>
            <w:rFonts w:cs="Times New Roman"/>
          </w:rPr>
          <w:delText xml:space="preserve">in some places </w:delText>
        </w:r>
      </w:del>
      <w:r w:rsidRPr="0008336B">
        <w:rPr>
          <w:rFonts w:cs="Times New Roman"/>
        </w:rPr>
        <w:t xml:space="preserve">the most weathered granite (MWG). Its thickness is estimated at around </w:t>
      </w:r>
      <w:commentRangeStart w:id="618"/>
      <w:r w:rsidRPr="0008336B">
        <w:rPr>
          <w:rFonts w:cs="Times New Roman"/>
        </w:rPr>
        <w:t xml:space="preserve">150 </w:t>
      </w:r>
      <w:del w:id="619" w:author="asus" w:date="2021-08-27T16:34:00Z">
        <w:r w:rsidRPr="0008336B" w:rsidDel="00AA4080">
          <w:rPr>
            <w:rFonts w:cs="Times New Roman"/>
          </w:rPr>
          <w:delText xml:space="preserve">m </w:delText>
        </w:r>
      </w:del>
      <w:r w:rsidRPr="0008336B">
        <w:rPr>
          <w:rFonts w:cs="Times New Roman"/>
        </w:rPr>
        <w:t xml:space="preserve">to 600 m </w:t>
      </w:r>
      <w:commentRangeEnd w:id="618"/>
      <w:r w:rsidR="00AA4080">
        <w:rPr>
          <w:rStyle w:val="CommentReference"/>
        </w:rPr>
        <w:commentReference w:id="618"/>
      </w:r>
      <w:r w:rsidRPr="0008336B">
        <w:rPr>
          <w:rFonts w:cs="Times New Roman"/>
        </w:rPr>
        <w:t xml:space="preserve">with resistivity values ranging between </w:t>
      </w:r>
      <w:commentRangeStart w:id="620"/>
      <w:r w:rsidRPr="0008336B">
        <w:rPr>
          <w:rFonts w:cs="Times New Roman"/>
        </w:rPr>
        <w:t>100-3000 Ω.m</w:t>
      </w:r>
      <w:commentRangeEnd w:id="620"/>
      <w:r w:rsidR="00AA4080">
        <w:rPr>
          <w:rStyle w:val="CommentReference"/>
        </w:rPr>
        <w:commentReference w:id="620"/>
      </w:r>
      <w:r w:rsidRPr="0008336B">
        <w:rPr>
          <w:rFonts w:cs="Times New Roman"/>
        </w:rPr>
        <w:t>. The fracture</w:t>
      </w:r>
      <w:ins w:id="621" w:author="asus" w:date="2021-08-27T16:35:00Z">
        <w:r w:rsidR="00AA4080">
          <w:rPr>
            <w:rFonts w:cs="Times New Roman"/>
          </w:rPr>
          <w:t>d</w:t>
        </w:r>
      </w:ins>
      <w:r w:rsidRPr="0008336B">
        <w:rPr>
          <w:rFonts w:cs="Times New Roman"/>
        </w:rPr>
        <w:t xml:space="preserve"> water comes from the furrows of the main fault F1 in the NE direction titled 45</w:t>
      </w:r>
      <m:oMath>
        <m:r>
          <m:rPr>
            <m:sty m:val="p"/>
          </m:rPr>
          <w:rPr>
            <w:rFonts w:ascii="Cambria Math" w:hAnsi="Cambria Math" w:cs="Times New Roman"/>
          </w:rPr>
          <m:t>°</m:t>
        </m:r>
      </m:oMath>
      <w:r w:rsidRPr="0008336B">
        <w:rPr>
          <w:rFonts w:cs="Times New Roman"/>
        </w:rPr>
        <w:t xml:space="preserve"> NE and 45</w:t>
      </w:r>
      <m:oMath>
        <m:r>
          <m:rPr>
            <m:sty m:val="p"/>
          </m:rPr>
          <w:rPr>
            <w:rFonts w:ascii="Cambria Math" w:hAnsi="Cambria Math" w:cs="Times New Roman"/>
          </w:rPr>
          <m:t>°</m:t>
        </m:r>
      </m:oMath>
      <w:r w:rsidRPr="0008336B">
        <w:rPr>
          <w:rFonts w:cs="Times New Roman"/>
        </w:rPr>
        <w:t xml:space="preserve"> NNE at 1 km depth. In addition, the test performed using the borehole data, </w:t>
      </w:r>
      <w:commentRangeStart w:id="622"/>
      <w:r w:rsidRPr="0008336B">
        <w:rPr>
          <w:rFonts w:cs="Times New Roman"/>
        </w:rPr>
        <w:t>well</w:t>
      </w:r>
      <w:commentRangeEnd w:id="622"/>
      <w:r w:rsidR="00F6776F">
        <w:rPr>
          <w:rStyle w:val="CommentReference"/>
        </w:rPr>
        <w:commentReference w:id="622"/>
      </w:r>
      <w:r w:rsidRPr="0008336B">
        <w:rPr>
          <w:rFonts w:cs="Times New Roman"/>
        </w:rPr>
        <w:t xml:space="preserve"> classified the underground layer with thickness error </w:t>
      </w:r>
      <m:oMath>
        <m:r>
          <w:rPr>
            <w:rFonts w:ascii="Cambria Math" w:hAnsi="Cambria Math" w:cs="Times New Roman" w:hint="eastAsia"/>
          </w:rPr>
          <m:t>≈±</m:t>
        </m:r>
        <m:r>
          <w:rPr>
            <w:rFonts w:ascii="Cambria Math" w:hAnsi="Cambria Math" w:cs="Times New Roman" w:hint="eastAsia"/>
          </w:rPr>
          <m:t>40%</m:t>
        </m:r>
      </m:oMath>
      <w:r w:rsidRPr="0008336B">
        <w:rPr>
          <w:rFonts w:cs="Times New Roman"/>
        </w:rPr>
        <w:t xml:space="preserve"> especially between MWG layer and fracture zone. This error can be fixed by providing many resistivity values into the 2D inversion model for new 2D model creation.</w:t>
      </w:r>
    </w:p>
    <w:p w14:paraId="2218765D" w14:textId="79B46610" w:rsidR="00A30D28" w:rsidRPr="0008336B" w:rsidRDefault="00A30D28" w:rsidP="00A30D28">
      <w:pPr>
        <w:spacing w:line="480" w:lineRule="auto"/>
        <w:ind w:firstLine="720"/>
        <w:jc w:val="both"/>
        <w:rPr>
          <w:rFonts w:cs="Times New Roman"/>
        </w:rPr>
      </w:pPr>
      <w:r w:rsidRPr="0008336B">
        <w:rPr>
          <w:rFonts w:cs="Times New Roman"/>
        </w:rPr>
        <w:t xml:space="preserve">Beyond the simple geophysical interpretations based on resistivity values, the CSAMT technique can provide detailed information about subsurface </w:t>
      </w:r>
      <w:commentRangeStart w:id="623"/>
      <w:r w:rsidRPr="0008336B">
        <w:rPr>
          <w:rFonts w:cs="Times New Roman"/>
        </w:rPr>
        <w:t>electric</w:t>
      </w:r>
      <w:commentRangeEnd w:id="623"/>
      <w:r w:rsidR="00AA4080">
        <w:rPr>
          <w:rStyle w:val="CommentReference"/>
        </w:rPr>
        <w:commentReference w:id="623"/>
      </w:r>
      <w:r w:rsidRPr="0008336B">
        <w:rPr>
          <w:rFonts w:cs="Times New Roman"/>
        </w:rPr>
        <w:t xml:space="preserve"> structure by combining with the 3D pseudo-stratigraphy </w:t>
      </w:r>
      <w:commentRangeStart w:id="624"/>
      <w:r w:rsidRPr="0008336B">
        <w:rPr>
          <w:rFonts w:cs="Times New Roman"/>
        </w:rPr>
        <w:t>map</w:t>
      </w:r>
      <w:commentRangeEnd w:id="624"/>
      <w:r w:rsidR="00AA4080">
        <w:rPr>
          <w:rStyle w:val="CommentReference"/>
        </w:rPr>
        <w:commentReference w:id="624"/>
      </w:r>
      <w:r w:rsidRPr="0008336B">
        <w:rPr>
          <w:rFonts w:cs="Times New Roman"/>
        </w:rPr>
        <w:t xml:space="preserve"> construction. The result</w:t>
      </w:r>
      <w:ins w:id="625" w:author="asus" w:date="2021-08-27T16:38:00Z">
        <w:r w:rsidR="00AA4080">
          <w:rPr>
            <w:rFonts w:cs="Times New Roman"/>
          </w:rPr>
          <w:t>s</w:t>
        </w:r>
      </w:ins>
      <w:r w:rsidRPr="0008336B">
        <w:rPr>
          <w:rFonts w:cs="Times New Roman"/>
        </w:rPr>
        <w:t xml:space="preserve"> of this technique can be improved so to become a powerful tool in groundwater exploration as well as in mineral prospecting.</w:t>
      </w:r>
      <w:bookmarkEnd w:id="601"/>
    </w:p>
    <w:p w14:paraId="1F81A215" w14:textId="77777777" w:rsidR="00A30D28" w:rsidRPr="0008336B" w:rsidRDefault="00A30D28" w:rsidP="00A30D28">
      <w:pPr>
        <w:spacing w:line="480" w:lineRule="auto"/>
        <w:ind w:firstLine="720"/>
        <w:jc w:val="both"/>
        <w:rPr>
          <w:rFonts w:cs="Times New Roman"/>
        </w:rPr>
        <w:sectPr w:rsidR="00A30D28" w:rsidRPr="0008336B" w:rsidSect="00580505">
          <w:pgSz w:w="12240" w:h="15840"/>
          <w:pgMar w:top="1440" w:right="1800" w:bottom="1440" w:left="1800" w:header="720" w:footer="720" w:gutter="0"/>
          <w:lnNumType w:countBy="1" w:restart="newSection"/>
          <w:cols w:space="720"/>
          <w:docGrid w:linePitch="360"/>
        </w:sectPr>
      </w:pPr>
    </w:p>
    <w:p w14:paraId="4B33C05E" w14:textId="77777777" w:rsidR="00A30D28" w:rsidRPr="0008336B" w:rsidRDefault="00A30D28" w:rsidP="00A30D28">
      <w:pPr>
        <w:pStyle w:val="Heading1"/>
      </w:pPr>
      <w:r w:rsidRPr="0008336B">
        <w:t xml:space="preserve">REFERENCES </w:t>
      </w:r>
    </w:p>
    <w:p w14:paraId="1B67AD98" w14:textId="77777777" w:rsidR="00A30D28" w:rsidRPr="0008336B" w:rsidRDefault="00A30D28" w:rsidP="00A30D28"/>
    <w:p w14:paraId="737B52B8"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rPr>
        <w:fldChar w:fldCharType="begin" w:fldLock="1"/>
      </w:r>
      <w:r w:rsidRPr="0008336B">
        <w:rPr>
          <w:rFonts w:cs="Times New Roman"/>
        </w:rPr>
        <w:instrText xml:space="preserve">ADDIN Mendeley Bibliography CSL_BIBLIOGRAPHY </w:instrText>
      </w:r>
      <w:r w:rsidRPr="0008336B">
        <w:rPr>
          <w:rFonts w:cs="Times New Roman"/>
        </w:rPr>
        <w:fldChar w:fldCharType="separate"/>
      </w:r>
      <w:r w:rsidRPr="0008336B">
        <w:rPr>
          <w:rFonts w:cs="Times New Roman"/>
          <w:noProof/>
          <w:szCs w:val="24"/>
        </w:rPr>
        <w:t xml:space="preserve">An, Z., and Q. Di, 2010, Application of the CSAMT method for exploring deep coal mines in Fujian Province, Southeastern China: Journal of Environmental and Engineering Geophysics, </w:t>
      </w:r>
      <w:r w:rsidRPr="0008336B">
        <w:rPr>
          <w:rFonts w:cs="Times New Roman"/>
          <w:b/>
          <w:bCs/>
          <w:noProof/>
          <w:szCs w:val="24"/>
        </w:rPr>
        <w:t>15</w:t>
      </w:r>
      <w:r w:rsidRPr="0008336B">
        <w:rPr>
          <w:rFonts w:cs="Times New Roman"/>
          <w:noProof/>
          <w:szCs w:val="24"/>
        </w:rPr>
        <w:t>, 243–249.</w:t>
      </w:r>
    </w:p>
    <w:p w14:paraId="5D214704"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Asch, T. H., and D. S. Sweetkind, 2011, Case History Audiomagnetotelluric characterization of range-front faults , Snake Range , Nevada: Geophysics, </w:t>
      </w:r>
      <w:r w:rsidRPr="0008336B">
        <w:rPr>
          <w:rFonts w:cs="Times New Roman"/>
          <w:b/>
          <w:bCs/>
          <w:noProof/>
          <w:szCs w:val="24"/>
        </w:rPr>
        <w:t>76</w:t>
      </w:r>
      <w:r w:rsidRPr="0008336B">
        <w:rPr>
          <w:rFonts w:cs="Times New Roman"/>
          <w:noProof/>
          <w:szCs w:val="24"/>
        </w:rPr>
        <w:t>, 1–7.</w:t>
      </w:r>
    </w:p>
    <w:p w14:paraId="60AE4D20"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Bartel, L. C., and R. D. Jacobson, 1984, Results of a CSAMT survey at the Puhimau Thermal Area, Kilauea Volcano, Hawaii: 1984 SEG Annual Meeting, SEG 1984, </w:t>
      </w:r>
      <w:r w:rsidRPr="0008336B">
        <w:rPr>
          <w:rFonts w:cs="Times New Roman"/>
          <w:b/>
          <w:bCs/>
          <w:noProof/>
          <w:szCs w:val="24"/>
        </w:rPr>
        <w:t>52</w:t>
      </w:r>
      <w:r w:rsidRPr="0008336B">
        <w:rPr>
          <w:rFonts w:cs="Times New Roman"/>
          <w:noProof/>
          <w:szCs w:val="24"/>
        </w:rPr>
        <w:t>, 104–107.</w:t>
      </w:r>
    </w:p>
    <w:p w14:paraId="19D1BB50"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Bastani, M., L. Persson, M. Beiki, and R. Harinen, 2013, A radio magnetotelluric study to evaluate the extents of a limestone quarry in Estonia: Geophysical Prospecting, </w:t>
      </w:r>
      <w:r w:rsidRPr="0008336B">
        <w:rPr>
          <w:rFonts w:cs="Times New Roman"/>
          <w:b/>
          <w:bCs/>
          <w:noProof/>
          <w:szCs w:val="24"/>
        </w:rPr>
        <w:t>61</w:t>
      </w:r>
      <w:r w:rsidRPr="0008336B">
        <w:rPr>
          <w:rFonts w:cs="Times New Roman"/>
          <w:noProof/>
          <w:szCs w:val="24"/>
        </w:rPr>
        <w:t>, 678–687.</w:t>
      </w:r>
    </w:p>
    <w:p w14:paraId="1E0BBB1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Berdichevskiy, M. ., and V. I. Dimitriev, 1976, Distortion of magnetic and electrical fields by near-surface lateral inhomogeneities: Acta Geodaetica, Geophysica et Montanistica Hungarica, </w:t>
      </w:r>
      <w:r w:rsidRPr="0008336B">
        <w:rPr>
          <w:rFonts w:cs="Times New Roman"/>
          <w:b/>
          <w:bCs/>
          <w:noProof/>
          <w:szCs w:val="24"/>
        </w:rPr>
        <w:t>11</w:t>
      </w:r>
      <w:r w:rsidRPr="0008336B">
        <w:rPr>
          <w:rFonts w:cs="Times New Roman"/>
          <w:noProof/>
          <w:szCs w:val="24"/>
        </w:rPr>
        <w:t>, 447–483.</w:t>
      </w:r>
    </w:p>
    <w:p w14:paraId="43161336"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Berdichevsky, M. N., V. I. Dmitriev, and E. E. Pozdnjakova, 1998, On two-dimensional interpretation of magnetotelluric soundings: Geophysical Journal International, </w:t>
      </w:r>
      <w:r w:rsidRPr="0008336B">
        <w:rPr>
          <w:rFonts w:cs="Times New Roman"/>
          <w:b/>
          <w:bCs/>
          <w:noProof/>
          <w:szCs w:val="24"/>
        </w:rPr>
        <w:t>133</w:t>
      </w:r>
      <w:r w:rsidRPr="0008336B">
        <w:rPr>
          <w:rFonts w:cs="Times New Roman"/>
          <w:noProof/>
          <w:szCs w:val="24"/>
        </w:rPr>
        <w:t>, 585–606.</w:t>
      </w:r>
    </w:p>
    <w:p w14:paraId="40EBE9F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Bernard, G., C. Michel, D. Marc, and R. Michel, 1997, Use of the magnetotelluric method in the study of the deep Maestrichtian aquifer in Senegal: Journal of Applied Geophysics, </w:t>
      </w:r>
      <w:r w:rsidRPr="0008336B">
        <w:rPr>
          <w:rFonts w:cs="Times New Roman"/>
          <w:b/>
          <w:bCs/>
          <w:noProof/>
          <w:szCs w:val="24"/>
        </w:rPr>
        <w:t>38</w:t>
      </w:r>
      <w:r w:rsidRPr="0008336B">
        <w:rPr>
          <w:rFonts w:cs="Times New Roman"/>
          <w:noProof/>
          <w:szCs w:val="24"/>
        </w:rPr>
        <w:t>, 77–96.</w:t>
      </w:r>
    </w:p>
    <w:p w14:paraId="357C73EA"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Bernard, J., and C. Vachette, 1990, Deep groundwater survey with audio-magnetotelluric soundings: Annual Meeting Abstracts, Society of Exploration Geophysicists, </w:t>
      </w:r>
      <w:r w:rsidRPr="0008336B">
        <w:rPr>
          <w:rFonts w:cs="Times New Roman"/>
          <w:b/>
          <w:bCs/>
          <w:noProof/>
          <w:szCs w:val="24"/>
        </w:rPr>
        <w:t>2</w:t>
      </w:r>
      <w:r w:rsidRPr="0008336B">
        <w:rPr>
          <w:rFonts w:cs="Times New Roman"/>
          <w:noProof/>
          <w:szCs w:val="24"/>
        </w:rPr>
        <w:t>, 528–531.</w:t>
      </w:r>
    </w:p>
    <w:p w14:paraId="0277AC28"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Boerner, D. E., J. A. Wright, J. G. Thurlow, and L. E. Reed, 1993, Tensor CSAMT studies at the Buchans Mine in central Newfoundland: Geophysics, </w:t>
      </w:r>
      <w:r w:rsidRPr="0008336B">
        <w:rPr>
          <w:rFonts w:cs="Times New Roman"/>
          <w:b/>
          <w:bCs/>
          <w:noProof/>
          <w:szCs w:val="24"/>
        </w:rPr>
        <w:t>58</w:t>
      </w:r>
      <w:r w:rsidRPr="0008336B">
        <w:rPr>
          <w:rFonts w:cs="Times New Roman"/>
          <w:noProof/>
          <w:szCs w:val="24"/>
        </w:rPr>
        <w:t>, 12–19.</w:t>
      </w:r>
    </w:p>
    <w:p w14:paraId="44142D5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Bromley, C., 1993, Tensor CSAMT study of fault zone between Waikite and TeKopia geothermal fields: Journal of Geomagnetism and Geoelectricity, </w:t>
      </w:r>
      <w:r w:rsidRPr="0008336B">
        <w:rPr>
          <w:rFonts w:cs="Times New Roman"/>
          <w:b/>
          <w:bCs/>
          <w:noProof/>
          <w:szCs w:val="24"/>
        </w:rPr>
        <w:t>45</w:t>
      </w:r>
      <w:r w:rsidRPr="0008336B">
        <w:rPr>
          <w:rFonts w:cs="Times New Roman"/>
          <w:noProof/>
          <w:szCs w:val="24"/>
        </w:rPr>
        <w:t>, 887–896.</w:t>
      </w:r>
    </w:p>
    <w:p w14:paraId="551BF590"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Carlson, N. R., P. M. Paski, and S. A. Urquhart, 2005, Applications of controlled source and natural source audio-frequency magnetotellurics to groundwater exploration: Proceedings of the Symposium on the Application of Geophyics to Engineering and Environmental Problems, SAGEEP, </w:t>
      </w:r>
      <w:r w:rsidRPr="0008336B">
        <w:rPr>
          <w:rFonts w:cs="Times New Roman"/>
          <w:b/>
          <w:bCs/>
          <w:noProof/>
          <w:szCs w:val="24"/>
        </w:rPr>
        <w:t>1</w:t>
      </w:r>
      <w:r w:rsidRPr="0008336B">
        <w:rPr>
          <w:rFonts w:cs="Times New Roman"/>
          <w:noProof/>
          <w:szCs w:val="24"/>
        </w:rPr>
        <w:t>, 440–450.</w:t>
      </w:r>
    </w:p>
    <w:p w14:paraId="2CA8846F"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Carlson, N. R., C. F. Feast, and G. L. Bushner, 2011, The use of CSAMT and NSAMT in siting groundwater production wells: Two case histories: International Workshop on Gravity, Electrical and Magnetic Methods and Their Applications, </w:t>
      </w:r>
      <w:r w:rsidRPr="0008336B">
        <w:rPr>
          <w:rFonts w:cs="Times New Roman"/>
          <w:b/>
          <w:bCs/>
          <w:noProof/>
          <w:szCs w:val="24"/>
        </w:rPr>
        <w:t>11</w:t>
      </w:r>
      <w:r w:rsidRPr="0008336B">
        <w:rPr>
          <w:rFonts w:cs="Times New Roman"/>
          <w:noProof/>
          <w:szCs w:val="24"/>
        </w:rPr>
        <w:t>, 23–23.</w:t>
      </w:r>
    </w:p>
    <w:p w14:paraId="57ED581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Chave, A. D., and J. T. Smith, 1994, On electric and magnetic galvanic distortion tensor decompositions: Journal of Geophysical Research, </w:t>
      </w:r>
      <w:r w:rsidRPr="0008336B">
        <w:rPr>
          <w:rFonts w:cs="Times New Roman"/>
          <w:b/>
          <w:bCs/>
          <w:noProof/>
          <w:szCs w:val="24"/>
        </w:rPr>
        <w:t>99</w:t>
      </w:r>
      <w:r w:rsidRPr="0008336B">
        <w:rPr>
          <w:rFonts w:cs="Times New Roman"/>
          <w:noProof/>
          <w:szCs w:val="24"/>
        </w:rPr>
        <w:t>, 4669–4682.</w:t>
      </w:r>
    </w:p>
    <w:p w14:paraId="475A1671"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Chen, W., H. Liu, J. Liu, X. Sun, and Q. Zeng, 2010, Integrated geophysical exploration for the Longtoushan Ag-Pb-Zn deposit in the southeast of the Da Xing ’ an Ling mountains , Inner Mongolia , northern China: Exploration Geophysics, </w:t>
      </w:r>
      <w:r w:rsidRPr="0008336B">
        <w:rPr>
          <w:rFonts w:cs="Times New Roman"/>
          <w:b/>
          <w:bCs/>
          <w:noProof/>
          <w:szCs w:val="24"/>
        </w:rPr>
        <w:t>41</w:t>
      </w:r>
      <w:r w:rsidRPr="0008336B">
        <w:rPr>
          <w:rFonts w:cs="Times New Roman"/>
          <w:noProof/>
          <w:szCs w:val="24"/>
        </w:rPr>
        <w:t>, 279–288.</w:t>
      </w:r>
    </w:p>
    <w:p w14:paraId="661BD8F2"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Cheng, Y., T. A. . Ruofa, and W. Yong, 2014, Skarn Petrology and Geochemistry in the Shizhuyuan Super-large Tungsten Polymetallic Deposit of Southern Hunan , China 3 Trace Element Geochemistry 2 Petrological Characteristics 4 Rare Earth Element Geochemistry: Acta Geologica Sinica - English Edition, </w:t>
      </w:r>
      <w:r w:rsidRPr="0008336B">
        <w:rPr>
          <w:rFonts w:cs="Times New Roman"/>
          <w:b/>
          <w:bCs/>
          <w:noProof/>
          <w:szCs w:val="24"/>
        </w:rPr>
        <w:t>88</w:t>
      </w:r>
      <w:r w:rsidRPr="0008336B">
        <w:rPr>
          <w:rFonts w:cs="Times New Roman"/>
          <w:noProof/>
          <w:szCs w:val="24"/>
        </w:rPr>
        <w:t>, 75–77.</w:t>
      </w:r>
    </w:p>
    <w:p w14:paraId="555EAB5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Cheng, Y., Y. Wang, and R. Tan, 2017, Trace element geochemistry of Devonian strata in the Shizhuyuan ore district, Hunan Province: Acta Geologica Sinica - English Edition, </w:t>
      </w:r>
      <w:r w:rsidRPr="0008336B">
        <w:rPr>
          <w:rFonts w:cs="Times New Roman"/>
          <w:b/>
          <w:bCs/>
          <w:noProof/>
          <w:szCs w:val="24"/>
        </w:rPr>
        <w:t>91</w:t>
      </w:r>
      <w:r w:rsidRPr="0008336B">
        <w:rPr>
          <w:rFonts w:cs="Times New Roman"/>
          <w:noProof/>
          <w:szCs w:val="24"/>
        </w:rPr>
        <w:t>, 175–176.</w:t>
      </w:r>
    </w:p>
    <w:p w14:paraId="2BDFB98A"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Christensen, N. B., and K. I. Sorensen, 2015, New strategies for surface and borehole electromagnetic methods in hydrogeophysical investigations: 1st Meeting of the Environmental and Engineering Geophysical Society - European, 356–359.</w:t>
      </w:r>
    </w:p>
    <w:p w14:paraId="40DDBEE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Dannowski, G., and U. Yaramanci, 1999, Estimation of water content and porosity using combined radar and geoelectrical measurements: European Journal of Environmental and Engineering Geophysics, </w:t>
      </w:r>
      <w:r w:rsidRPr="0008336B">
        <w:rPr>
          <w:rFonts w:cs="Times New Roman"/>
          <w:b/>
          <w:bCs/>
          <w:noProof/>
          <w:szCs w:val="24"/>
        </w:rPr>
        <w:t>1</w:t>
      </w:r>
      <w:r w:rsidRPr="0008336B">
        <w:rPr>
          <w:rFonts w:cs="Times New Roman"/>
          <w:noProof/>
          <w:szCs w:val="24"/>
        </w:rPr>
        <w:t>, 1–15.</w:t>
      </w:r>
    </w:p>
    <w:p w14:paraId="15F22AC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DeGroot-Hedlin, C., and S. Constable, 1990, Occam’s inversion to generate smooth, two-dimensional models from magnetotelluric data: Geophysics, </w:t>
      </w:r>
      <w:r w:rsidRPr="0008336B">
        <w:rPr>
          <w:rFonts w:cs="Times New Roman"/>
          <w:b/>
          <w:bCs/>
          <w:noProof/>
          <w:szCs w:val="24"/>
        </w:rPr>
        <w:t>55</w:t>
      </w:r>
      <w:r w:rsidRPr="0008336B">
        <w:rPr>
          <w:rFonts w:cs="Times New Roman"/>
          <w:noProof/>
          <w:szCs w:val="24"/>
        </w:rPr>
        <w:t>, 1613–1624.</w:t>
      </w:r>
    </w:p>
    <w:p w14:paraId="065F828A"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Deng, T., D. Xu, G. Chi, Z. Wang, Q. Jiao, J. Ning, G. Dong, and F. Zou, 2017, Geology, geochronology, geochemistry and ore genesis of the Wangu gold deposit in northeastern Hunan Province, Jiangnan Orogen, South China: Ore Geology Reviews, </w:t>
      </w:r>
      <w:r w:rsidRPr="0008336B">
        <w:rPr>
          <w:rFonts w:cs="Times New Roman"/>
          <w:b/>
          <w:bCs/>
          <w:noProof/>
          <w:szCs w:val="24"/>
        </w:rPr>
        <w:t>88</w:t>
      </w:r>
      <w:r w:rsidRPr="0008336B">
        <w:rPr>
          <w:rFonts w:cs="Times New Roman"/>
          <w:noProof/>
          <w:szCs w:val="24"/>
        </w:rPr>
        <w:t>, 619–637.</w:t>
      </w:r>
    </w:p>
    <w:p w14:paraId="191F99B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Fu, C., Q. Di, and Z. An, 2013, Application of the CSAMT method to groundwater exploration in a metropolitan environment: Geophysics, </w:t>
      </w:r>
      <w:r w:rsidRPr="0008336B">
        <w:rPr>
          <w:rFonts w:cs="Times New Roman"/>
          <w:b/>
          <w:bCs/>
          <w:noProof/>
          <w:szCs w:val="24"/>
        </w:rPr>
        <w:t>78</w:t>
      </w:r>
      <w:r w:rsidRPr="0008336B">
        <w:rPr>
          <w:rFonts w:cs="Times New Roman"/>
          <w:noProof/>
          <w:szCs w:val="24"/>
        </w:rPr>
        <w:t>, B201–B209.</w:t>
      </w:r>
    </w:p>
    <w:p w14:paraId="6C59A493"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Ghorbani, A., A. Revil, A. Coperey, A. Soueid Ahmed, S. Roque, M. J. Heap, H. Grandis, and F. Viveiros, 2018, Complex conductivity of volcanic rocks and the geophysical mapping of alteration in volcanoes: Journal of Volcanology and Geothermal Research, </w:t>
      </w:r>
      <w:r w:rsidRPr="0008336B">
        <w:rPr>
          <w:rFonts w:cs="Times New Roman"/>
          <w:b/>
          <w:bCs/>
          <w:noProof/>
          <w:szCs w:val="24"/>
        </w:rPr>
        <w:t>357</w:t>
      </w:r>
      <w:r w:rsidRPr="0008336B">
        <w:rPr>
          <w:rFonts w:cs="Times New Roman"/>
          <w:noProof/>
          <w:szCs w:val="24"/>
        </w:rPr>
        <w:t>, 106–127.</w:t>
      </w:r>
    </w:p>
    <w:p w14:paraId="460B8F17"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Goldstein, M. A., and D. W. Strangway, 1975, Audio-frequency magnetotellurics with a grounded electric dipole source: Geophysics, </w:t>
      </w:r>
      <w:r w:rsidRPr="0008336B">
        <w:rPr>
          <w:rFonts w:cs="Times New Roman"/>
          <w:b/>
          <w:bCs/>
          <w:noProof/>
          <w:szCs w:val="24"/>
        </w:rPr>
        <w:t>40</w:t>
      </w:r>
      <w:r w:rsidRPr="0008336B">
        <w:rPr>
          <w:rFonts w:cs="Times New Roman"/>
          <w:noProof/>
          <w:szCs w:val="24"/>
        </w:rPr>
        <w:t>, 669–683.</w:t>
      </w:r>
    </w:p>
    <w:p w14:paraId="447D5094"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Grandis, H., and P. Sumintadireja, 2017, Improved pseudo-section representation for CSAMT data in geothermal exploration: IOP Conference Series: Earth and Environmental Science, </w:t>
      </w:r>
      <w:r w:rsidRPr="0008336B">
        <w:rPr>
          <w:rFonts w:cs="Times New Roman"/>
          <w:b/>
          <w:bCs/>
          <w:noProof/>
          <w:szCs w:val="24"/>
        </w:rPr>
        <w:t>62</w:t>
      </w:r>
      <w:r w:rsidRPr="0008336B">
        <w:rPr>
          <w:rFonts w:cs="Times New Roman"/>
          <w:noProof/>
          <w:szCs w:val="24"/>
        </w:rPr>
        <w:t>, 1–8.</w:t>
      </w:r>
    </w:p>
    <w:p w14:paraId="168914D6"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Guo, Z., L. Hu, C. Liu, C. Cao, and J. Liu, 2019, Application of the CSAMT method to Pb–Zn Mineral: Minerals, </w:t>
      </w:r>
      <w:r w:rsidRPr="0008336B">
        <w:rPr>
          <w:rFonts w:cs="Times New Roman"/>
          <w:b/>
          <w:bCs/>
          <w:noProof/>
          <w:szCs w:val="24"/>
        </w:rPr>
        <w:t>9</w:t>
      </w:r>
      <w:r w:rsidRPr="0008336B">
        <w:rPr>
          <w:rFonts w:cs="Times New Roman"/>
          <w:noProof/>
          <w:szCs w:val="24"/>
        </w:rPr>
        <w:t>, 2–12.</w:t>
      </w:r>
    </w:p>
    <w:p w14:paraId="23F10BC4"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Hamdi, H., A. M. Qausar, and W. Srigutomo, 2016, CSAMT data processing with source effect and static corrections, application of Occam’s Inversion, and its application in geothermal system: Journal of Physics: Conference Series, </w:t>
      </w:r>
      <w:r w:rsidRPr="0008336B">
        <w:rPr>
          <w:rFonts w:cs="Times New Roman"/>
          <w:b/>
          <w:bCs/>
          <w:noProof/>
          <w:szCs w:val="24"/>
        </w:rPr>
        <w:t>739</w:t>
      </w:r>
      <w:r w:rsidRPr="0008336B">
        <w:rPr>
          <w:rFonts w:cs="Times New Roman"/>
          <w:noProof/>
          <w:szCs w:val="24"/>
        </w:rPr>
        <w:t>, 0–6.</w:t>
      </w:r>
    </w:p>
    <w:p w14:paraId="715D369E"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Han, X., J. Ren, Z. Lin, and L. Yang, 2015, Analysis of the geological structure and tectonic evolution of Xingning-Jinghai sag in deep water area , northern South China Sea: Geophysical Research Abstracts, </w:t>
      </w:r>
      <w:r w:rsidRPr="0008336B">
        <w:rPr>
          <w:rFonts w:cs="Times New Roman"/>
          <w:b/>
          <w:bCs/>
          <w:noProof/>
          <w:szCs w:val="24"/>
        </w:rPr>
        <w:t>17</w:t>
      </w:r>
      <w:r w:rsidRPr="0008336B">
        <w:rPr>
          <w:rFonts w:cs="Times New Roman"/>
          <w:noProof/>
          <w:szCs w:val="24"/>
        </w:rPr>
        <w:t>, 8600.</w:t>
      </w:r>
    </w:p>
    <w:p w14:paraId="20053221"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Hu, X., R. Peng, G. Wu, W. Wang, G. Huo, and B. Han, 2013, Mineral exploration using CSAMT data: Application to Longmen region metallogenic belt, Guangdong Province, China: Geophysics, </w:t>
      </w:r>
      <w:r w:rsidRPr="0008336B">
        <w:rPr>
          <w:rFonts w:cs="Times New Roman"/>
          <w:b/>
          <w:bCs/>
          <w:noProof/>
          <w:szCs w:val="24"/>
        </w:rPr>
        <w:t>78</w:t>
      </w:r>
      <w:r w:rsidRPr="0008336B">
        <w:rPr>
          <w:rFonts w:cs="Times New Roman"/>
          <w:noProof/>
          <w:szCs w:val="24"/>
        </w:rPr>
        <w:t>, B111–B119.</w:t>
      </w:r>
    </w:p>
    <w:p w14:paraId="0260D0AB"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Jiracek, G. R., 1990, Near-surface and topographic distortions in electromagnetic induction: Surveys in Geophysics, </w:t>
      </w:r>
      <w:r w:rsidRPr="0008336B">
        <w:rPr>
          <w:rFonts w:cs="Times New Roman"/>
          <w:b/>
          <w:bCs/>
          <w:noProof/>
          <w:szCs w:val="24"/>
        </w:rPr>
        <w:t>11</w:t>
      </w:r>
      <w:r w:rsidRPr="0008336B">
        <w:rPr>
          <w:rFonts w:cs="Times New Roman"/>
          <w:noProof/>
          <w:szCs w:val="24"/>
        </w:rPr>
        <w:t>, 163–203.</w:t>
      </w:r>
    </w:p>
    <w:p w14:paraId="5731D7D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Kaufman, A. A., 1988, Reduction of the Geological Noise in Magnetotelluric Soundings: Geoexploration, </w:t>
      </w:r>
      <w:r w:rsidRPr="0008336B">
        <w:rPr>
          <w:rFonts w:cs="Times New Roman"/>
          <w:b/>
          <w:bCs/>
          <w:noProof/>
          <w:szCs w:val="24"/>
        </w:rPr>
        <w:t>25</w:t>
      </w:r>
      <w:r w:rsidRPr="0008336B">
        <w:rPr>
          <w:rFonts w:cs="Times New Roman"/>
          <w:noProof/>
          <w:szCs w:val="24"/>
        </w:rPr>
        <w:t>, 145–161.</w:t>
      </w:r>
    </w:p>
    <w:p w14:paraId="2E31EA90"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Kellett, R., J. Bishops, and E. Van Reed, 1993, The effects of source polarization in CSAMT data over two massive sulfide deposits in Australia: Geophysics, </w:t>
      </w:r>
      <w:r w:rsidRPr="0008336B">
        <w:rPr>
          <w:rFonts w:cs="Times New Roman"/>
          <w:b/>
          <w:bCs/>
          <w:noProof/>
          <w:szCs w:val="24"/>
        </w:rPr>
        <w:t>59</w:t>
      </w:r>
      <w:r w:rsidRPr="0008336B">
        <w:rPr>
          <w:rFonts w:cs="Times New Roman"/>
          <w:noProof/>
          <w:szCs w:val="24"/>
        </w:rPr>
        <w:t>, 1764–1772.</w:t>
      </w:r>
    </w:p>
    <w:p w14:paraId="4C005B2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Kouadio, K. E., A. B. Konan-Waidhet, K. Koffi, T. Lasm, I. Savane, and N. Soro, 2013, Interpretive approach to hydrogeological and geophysical prospection data for the choice of the best boreholes sites in area of fractured rocks in Ivory Coast: International Journal of Scientific &amp; Engineering Research, </w:t>
      </w:r>
      <w:r w:rsidRPr="0008336B">
        <w:rPr>
          <w:rFonts w:cs="Times New Roman"/>
          <w:b/>
          <w:bCs/>
          <w:noProof/>
          <w:szCs w:val="24"/>
        </w:rPr>
        <w:t>4</w:t>
      </w:r>
      <w:r w:rsidRPr="0008336B">
        <w:rPr>
          <w:rFonts w:cs="Times New Roman"/>
          <w:noProof/>
          <w:szCs w:val="24"/>
        </w:rPr>
        <w:t>, 123–135.</w:t>
      </w:r>
    </w:p>
    <w:p w14:paraId="44B67E0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Kouadio, K. L., Y. Xu, C. Liu, and Z. Boukhalfa, 2020, Two-dimensional inversion of CSAMT data and three-dimensional geological mapping for groundwater exploration in Tongkeng Area, Hunan Province, China: Journal of Applied Geophysics, </w:t>
      </w:r>
      <w:r w:rsidRPr="0008336B">
        <w:rPr>
          <w:rFonts w:cs="Times New Roman"/>
          <w:b/>
          <w:bCs/>
          <w:noProof/>
          <w:szCs w:val="24"/>
        </w:rPr>
        <w:t>183</w:t>
      </w:r>
      <w:r w:rsidRPr="0008336B">
        <w:rPr>
          <w:rFonts w:cs="Times New Roman"/>
          <w:noProof/>
          <w:szCs w:val="24"/>
        </w:rPr>
        <w:t>, 104204.</w:t>
      </w:r>
    </w:p>
    <w:p w14:paraId="280E951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Lei, D., B. Fayemi, L. Yang, and X. Meng, 2017, The non-static effect of near-surface inhomogeneity on CSAMT data: Journal of Applied Geophysics, </w:t>
      </w:r>
      <w:r w:rsidRPr="0008336B">
        <w:rPr>
          <w:rFonts w:cs="Times New Roman"/>
          <w:b/>
          <w:bCs/>
          <w:noProof/>
          <w:szCs w:val="24"/>
        </w:rPr>
        <w:t>139</w:t>
      </w:r>
      <w:r w:rsidRPr="0008336B">
        <w:rPr>
          <w:rFonts w:cs="Times New Roman"/>
          <w:noProof/>
          <w:szCs w:val="24"/>
        </w:rPr>
        <w:t>, 306–315.</w:t>
      </w:r>
    </w:p>
    <w:p w14:paraId="527B2B96"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Liu, R., J. Liu, J. Wang, Z. Liu, and R. Guo, 2020, A time-lapse CSEM monitoring study for hydraulic fracturing in shale gas reservoir A time-lapse CSEM monitoring study for hydraulic fracturing in shale gas reservoir: Marine and Petroleum Geology, </w:t>
      </w:r>
      <w:r w:rsidRPr="0008336B">
        <w:rPr>
          <w:rFonts w:cs="Times New Roman"/>
          <w:b/>
          <w:bCs/>
          <w:noProof/>
          <w:szCs w:val="24"/>
        </w:rPr>
        <w:t>120</w:t>
      </w:r>
      <w:r w:rsidRPr="0008336B">
        <w:rPr>
          <w:rFonts w:cs="Times New Roman"/>
          <w:noProof/>
          <w:szCs w:val="24"/>
        </w:rPr>
        <w:t>, 104545.</w:t>
      </w:r>
    </w:p>
    <w:p w14:paraId="5A440038"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Lu, H. Z., Y. Liu, C. Wang, Y. Xu, and H. Li, 2003, Mineralization and fluid inclusion study of the Shizhuyuan W-Sn-Bi-Mo-F Skarn deposit, Hunnan Province, China: Economic Geology, </w:t>
      </w:r>
      <w:r w:rsidRPr="0008336B">
        <w:rPr>
          <w:rFonts w:cs="Times New Roman"/>
          <w:b/>
          <w:bCs/>
          <w:noProof/>
          <w:szCs w:val="24"/>
        </w:rPr>
        <w:t>98</w:t>
      </w:r>
      <w:r w:rsidRPr="0008336B">
        <w:rPr>
          <w:rFonts w:cs="Times New Roman"/>
          <w:noProof/>
          <w:szCs w:val="24"/>
        </w:rPr>
        <w:t>, 955–974.</w:t>
      </w:r>
    </w:p>
    <w:p w14:paraId="7DC93F4E"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Mao, J., L. Raimbault, B. Guy, and M. Saint-etienne, 1996, Geology and metallogeny of the Shizhuyuan skarn-greisen deposit, Hunan Province: International Geology Review, </w:t>
      </w:r>
      <w:r w:rsidRPr="0008336B">
        <w:rPr>
          <w:rFonts w:cs="Times New Roman"/>
          <w:b/>
          <w:bCs/>
          <w:noProof/>
          <w:szCs w:val="24"/>
        </w:rPr>
        <w:t>38</w:t>
      </w:r>
      <w:r w:rsidRPr="0008336B">
        <w:rPr>
          <w:rFonts w:cs="Times New Roman"/>
          <w:noProof/>
          <w:szCs w:val="24"/>
        </w:rPr>
        <w:t>, 1020–1039.</w:t>
      </w:r>
    </w:p>
    <w:p w14:paraId="2C8E80CF"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McNeill, J. D., 1990, Use of Electromagnetic Methods for Groundwater Studies, </w:t>
      </w:r>
      <w:r w:rsidRPr="0008336B">
        <w:rPr>
          <w:rFonts w:cs="Times New Roman"/>
          <w:i/>
          <w:iCs/>
          <w:noProof/>
          <w:szCs w:val="24"/>
        </w:rPr>
        <w:t>in</w:t>
      </w:r>
      <w:r w:rsidRPr="0008336B">
        <w:rPr>
          <w:rFonts w:cs="Times New Roman"/>
          <w:noProof/>
          <w:szCs w:val="24"/>
        </w:rPr>
        <w:t xml:space="preserve"> Geotechnical and Environmental Geophysics, Ward.S.H.Vol.  1. Society of Exploration Geophysicists Investigations No.5, 191–218.</w:t>
      </w:r>
    </w:p>
    <w:p w14:paraId="71F0473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McNeill, J. D., 1991, Advances in electromagnetic methods for groundwater studies: Geoexploration, </w:t>
      </w:r>
      <w:r w:rsidRPr="0008336B">
        <w:rPr>
          <w:rFonts w:cs="Times New Roman"/>
          <w:b/>
          <w:bCs/>
          <w:noProof/>
          <w:szCs w:val="24"/>
        </w:rPr>
        <w:t>27</w:t>
      </w:r>
      <w:r w:rsidRPr="0008336B">
        <w:rPr>
          <w:rFonts w:cs="Times New Roman"/>
          <w:noProof/>
          <w:szCs w:val="24"/>
        </w:rPr>
        <w:t>, 65–80.</w:t>
      </w:r>
    </w:p>
    <w:p w14:paraId="29E8BD6F"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Meinert, L. D., 2016, Skarns and Skarn Deposits: Geoscience Canada, </w:t>
      </w:r>
      <w:r w:rsidRPr="0008336B">
        <w:rPr>
          <w:rFonts w:cs="Times New Roman"/>
          <w:b/>
          <w:bCs/>
          <w:noProof/>
          <w:szCs w:val="24"/>
        </w:rPr>
        <w:t>19</w:t>
      </w:r>
      <w:r w:rsidRPr="0008336B">
        <w:rPr>
          <w:rFonts w:cs="Times New Roman"/>
          <w:noProof/>
          <w:szCs w:val="24"/>
        </w:rPr>
        <w:t>, 117–134.</w:t>
      </w:r>
    </w:p>
    <w:p w14:paraId="60B8047E"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Özyildirim, Ö., M. E. Candansayar, I. Demirci, and B. Tezkan, 2017, Two-dimensional inversion of magnetotelluric/radiomagnetotelluric data by using unstructured mesh: Geophysics, </w:t>
      </w:r>
      <w:r w:rsidRPr="0008336B">
        <w:rPr>
          <w:rFonts w:cs="Times New Roman"/>
          <w:b/>
          <w:bCs/>
          <w:noProof/>
          <w:szCs w:val="24"/>
        </w:rPr>
        <w:t>82</w:t>
      </w:r>
      <w:r w:rsidRPr="0008336B">
        <w:rPr>
          <w:rFonts w:cs="Times New Roman"/>
          <w:noProof/>
          <w:szCs w:val="24"/>
        </w:rPr>
        <w:t>, E197–E210.</w:t>
      </w:r>
    </w:p>
    <w:p w14:paraId="0E914652"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Palacky, G. J., 1988, Resistivity Characteristics of Geologic Targets: Geophysics, </w:t>
      </w:r>
      <w:r w:rsidRPr="0008336B">
        <w:rPr>
          <w:rFonts w:cs="Times New Roman"/>
          <w:b/>
          <w:bCs/>
          <w:noProof/>
          <w:szCs w:val="24"/>
        </w:rPr>
        <w:t>3</w:t>
      </w:r>
      <w:r w:rsidRPr="0008336B">
        <w:rPr>
          <w:rFonts w:cs="Times New Roman"/>
          <w:noProof/>
          <w:szCs w:val="24"/>
        </w:rPr>
        <w:t>, 52–129.</w:t>
      </w:r>
    </w:p>
    <w:p w14:paraId="76436485"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Sandberg, S. K., and G. W. Hohmann, 1982, Controlled-source audiomagnetotellurics in geothermal exploration.: Geophysics, </w:t>
      </w:r>
      <w:r w:rsidRPr="0008336B">
        <w:rPr>
          <w:rFonts w:cs="Times New Roman"/>
          <w:b/>
          <w:bCs/>
          <w:noProof/>
          <w:szCs w:val="24"/>
        </w:rPr>
        <w:t>47</w:t>
      </w:r>
      <w:r w:rsidRPr="0008336B">
        <w:rPr>
          <w:rFonts w:cs="Times New Roman"/>
          <w:noProof/>
          <w:szCs w:val="24"/>
        </w:rPr>
        <w:t>, 100–116.</w:t>
      </w:r>
    </w:p>
    <w:p w14:paraId="12742D04"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Shu, L. S., P. Deng, J. H. Yu, Y. Bin Wang, and S. Y. Jiang, 2008, The age and tectonic environment of the rhyolitic rocks on the western side of Wuyi Mountain, South China: Science in China, Series D: Earth Sciences, </w:t>
      </w:r>
      <w:r w:rsidRPr="0008336B">
        <w:rPr>
          <w:rFonts w:cs="Times New Roman"/>
          <w:b/>
          <w:bCs/>
          <w:noProof/>
          <w:szCs w:val="24"/>
        </w:rPr>
        <w:t>51</w:t>
      </w:r>
      <w:r w:rsidRPr="0008336B">
        <w:rPr>
          <w:rFonts w:cs="Times New Roman"/>
          <w:noProof/>
          <w:szCs w:val="24"/>
        </w:rPr>
        <w:t>, 1053–1063.</w:t>
      </w:r>
    </w:p>
    <w:p w14:paraId="0DEFBF1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Singer, B. S., 1992, Correction for distortion of magnetotelluric fields: Limits of validity of the static approach: Surveys in Geophysics, </w:t>
      </w:r>
      <w:r w:rsidRPr="0008336B">
        <w:rPr>
          <w:rFonts w:cs="Times New Roman"/>
          <w:b/>
          <w:bCs/>
          <w:noProof/>
          <w:szCs w:val="24"/>
        </w:rPr>
        <w:t>13</w:t>
      </w:r>
      <w:r w:rsidRPr="0008336B">
        <w:rPr>
          <w:rFonts w:cs="Times New Roman"/>
          <w:noProof/>
          <w:szCs w:val="24"/>
        </w:rPr>
        <w:t>, 309–340.</w:t>
      </w:r>
    </w:p>
    <w:p w14:paraId="418341AE"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Siripunvaraporn, W., 2012, Three-Dimensional Magnetotelluric Inversion : An Introductory Guide for Developers and Users: Surveys in Geophysics, </w:t>
      </w:r>
      <w:r w:rsidRPr="0008336B">
        <w:rPr>
          <w:rFonts w:cs="Times New Roman"/>
          <w:b/>
          <w:bCs/>
          <w:noProof/>
          <w:szCs w:val="24"/>
        </w:rPr>
        <w:t>33</w:t>
      </w:r>
      <w:r w:rsidRPr="0008336B">
        <w:rPr>
          <w:rFonts w:cs="Times New Roman"/>
          <w:noProof/>
          <w:szCs w:val="24"/>
        </w:rPr>
        <w:t>, 5–27.</w:t>
      </w:r>
    </w:p>
    <w:p w14:paraId="637B8601"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Siripunvaraporn, W., and G. Egbert, 2000, An efficient data-subspace inversion method for 2-D magnetotelluric data: Geophysics, </w:t>
      </w:r>
      <w:r w:rsidRPr="0008336B">
        <w:rPr>
          <w:rFonts w:cs="Times New Roman"/>
          <w:b/>
          <w:bCs/>
          <w:noProof/>
          <w:szCs w:val="24"/>
        </w:rPr>
        <w:t>65</w:t>
      </w:r>
      <w:r w:rsidRPr="0008336B">
        <w:rPr>
          <w:rFonts w:cs="Times New Roman"/>
          <w:noProof/>
          <w:szCs w:val="24"/>
        </w:rPr>
        <w:t>, 791–803.</w:t>
      </w:r>
    </w:p>
    <w:p w14:paraId="14D0AD62"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Siripunvaraporn, W., and W. Sarakorn, 2011, An efficient data space conjugate gradient Occam’s method for three-dimensional magnetotelluric inversion: Geophysical Journal International, </w:t>
      </w:r>
      <w:r w:rsidRPr="0008336B">
        <w:rPr>
          <w:rFonts w:cs="Times New Roman"/>
          <w:b/>
          <w:bCs/>
          <w:noProof/>
          <w:szCs w:val="24"/>
        </w:rPr>
        <w:t>186</w:t>
      </w:r>
      <w:r w:rsidRPr="0008336B">
        <w:rPr>
          <w:rFonts w:cs="Times New Roman"/>
          <w:noProof/>
          <w:szCs w:val="24"/>
        </w:rPr>
        <w:t>, 567–579.</w:t>
      </w:r>
    </w:p>
    <w:p w14:paraId="249833F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Slichter, L. B., and M. Telkes, 1942, Electrical Properties of Rocks and Minerals, Geological. (F. B. C. Spicer, J. F. Schairer, and S. H. Cecil, eds.,): © 1942 Geological Society of America.</w:t>
      </w:r>
    </w:p>
    <w:p w14:paraId="7E0F2AE7"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Sorensen, K. I., E. Auken, and P. Thomsen, 2000, TDEM in Groundwater Mapping - A Continuous Approach: Symposium on the Application of Geophysics to Engineering and Environmental Problems, 485–492.</w:t>
      </w:r>
    </w:p>
    <w:p w14:paraId="26EDD063"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Susilawati, and E. J. Mustopa, 2019, 2D Interpretation of Controlled Source Audio Magnetotelluric (CSAMT) Data Integrated with Borehole Data in Kamojang Geothermal Field West Java, Indonesia: Journal of Physics: Conference Series, </w:t>
      </w:r>
      <w:r w:rsidRPr="0008336B">
        <w:rPr>
          <w:rFonts w:cs="Times New Roman"/>
          <w:b/>
          <w:bCs/>
          <w:noProof/>
          <w:szCs w:val="24"/>
        </w:rPr>
        <w:t>1127</w:t>
      </w:r>
      <w:r w:rsidRPr="0008336B">
        <w:rPr>
          <w:rFonts w:cs="Times New Roman"/>
          <w:noProof/>
          <w:szCs w:val="24"/>
        </w:rPr>
        <w:t>, 1–6.</w:t>
      </w:r>
    </w:p>
    <w:p w14:paraId="0C60322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Tagomori, K., E. Mustopa, H. Jotaki, H. Mizunaga, and K. Ushijima, 2005, Imaging Geothermal Fractures By CSAMT Method At Takigami Area in Japan: 13th Stanford Workshop on Geothermal Reservoir Engineering Proceedings, </w:t>
      </w:r>
      <w:r w:rsidRPr="0008336B">
        <w:rPr>
          <w:rFonts w:cs="Times New Roman"/>
          <w:b/>
          <w:bCs/>
          <w:noProof/>
          <w:szCs w:val="24"/>
        </w:rPr>
        <w:t>8</w:t>
      </w:r>
      <w:r w:rsidRPr="0008336B">
        <w:rPr>
          <w:rFonts w:cs="Times New Roman"/>
          <w:noProof/>
          <w:szCs w:val="24"/>
        </w:rPr>
        <w:t>, 517–522.</w:t>
      </w:r>
    </w:p>
    <w:p w14:paraId="61716B0B"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Torres-verdìn, C., and F. X. Bostick, 1992, Principles of spatial surface electric field filtering in magnetotellurics : Electromagnetic array profiling ( EMAP ): Geophysics, </w:t>
      </w:r>
      <w:r w:rsidRPr="0008336B">
        <w:rPr>
          <w:rFonts w:cs="Times New Roman"/>
          <w:b/>
          <w:bCs/>
          <w:noProof/>
          <w:szCs w:val="24"/>
        </w:rPr>
        <w:t>57</w:t>
      </w:r>
      <w:r w:rsidRPr="0008336B">
        <w:rPr>
          <w:rFonts w:cs="Times New Roman"/>
          <w:noProof/>
          <w:szCs w:val="24"/>
        </w:rPr>
        <w:t>, 25–34.</w:t>
      </w:r>
    </w:p>
    <w:p w14:paraId="57247384"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Tournerie, B., M. Chouteau, and D. Marcotte, 2007, Magnetotelluric static shift : Estimation and removal using the cokriging method Magnetotelluric static shift : Estimation and removal using the cokriging method: Geophysics, </w:t>
      </w:r>
      <w:r w:rsidRPr="0008336B">
        <w:rPr>
          <w:rFonts w:cs="Times New Roman"/>
          <w:b/>
          <w:bCs/>
          <w:noProof/>
          <w:szCs w:val="24"/>
        </w:rPr>
        <w:t>72</w:t>
      </w:r>
      <w:r w:rsidRPr="0008336B">
        <w:rPr>
          <w:rFonts w:cs="Times New Roman"/>
          <w:noProof/>
          <w:szCs w:val="24"/>
        </w:rPr>
        <w:t>, 25–34.</w:t>
      </w:r>
    </w:p>
    <w:p w14:paraId="2C7065B9"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Unsworth, M. J., X. Lu, and M. D. Watts, 2000, CSAMT exploration at Sellafield : Characterization of a potential radioactive waste disposal site: Geophysics, </w:t>
      </w:r>
      <w:r w:rsidRPr="0008336B">
        <w:rPr>
          <w:rFonts w:cs="Times New Roman"/>
          <w:b/>
          <w:bCs/>
          <w:noProof/>
          <w:szCs w:val="24"/>
        </w:rPr>
        <w:t>65</w:t>
      </w:r>
      <w:r w:rsidRPr="0008336B">
        <w:rPr>
          <w:rFonts w:cs="Times New Roman"/>
          <w:noProof/>
          <w:szCs w:val="24"/>
        </w:rPr>
        <w:t>, 1070–1079.</w:t>
      </w:r>
    </w:p>
    <w:p w14:paraId="6EFB2AB8"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Wannamaker, P. E., 1997a, Tensor CSAMT survey over the Sulphur Springs thermal area, Valles Caldera, New Mexico, U.S.A, Part II: Implications for CSAMT methodology: Geophysics, </w:t>
      </w:r>
      <w:r w:rsidRPr="0008336B">
        <w:rPr>
          <w:rFonts w:cs="Times New Roman"/>
          <w:b/>
          <w:bCs/>
          <w:noProof/>
          <w:szCs w:val="24"/>
        </w:rPr>
        <w:t>62</w:t>
      </w:r>
      <w:r w:rsidRPr="0008336B">
        <w:rPr>
          <w:rFonts w:cs="Times New Roman"/>
          <w:noProof/>
          <w:szCs w:val="24"/>
        </w:rPr>
        <w:t>, 466–476.</w:t>
      </w:r>
    </w:p>
    <w:p w14:paraId="34A2BDBF"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Wannamaker, P. E., 1997b, Tensor CSAMT survey over the Sulphur Springs thermal area, Valles Caldera, New Mexico, U.S.A., Part I: Implications for structure of the western caldera: Geophysics, </w:t>
      </w:r>
      <w:r w:rsidRPr="0008336B">
        <w:rPr>
          <w:rFonts w:cs="Times New Roman"/>
          <w:b/>
          <w:bCs/>
          <w:noProof/>
          <w:szCs w:val="24"/>
        </w:rPr>
        <w:t>62</w:t>
      </w:r>
      <w:r w:rsidRPr="0008336B">
        <w:rPr>
          <w:rFonts w:cs="Times New Roman"/>
          <w:noProof/>
          <w:szCs w:val="24"/>
        </w:rPr>
        <w:t>, 451–465.</w:t>
      </w:r>
    </w:p>
    <w:p w14:paraId="62560740"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Wannamaker, P. E., J. A. Stodt, and L. Rijo, 1987, A stable finite element solution for two-dimensional magnetotelluric modelling Stodt Rijo: Geophysics, </w:t>
      </w:r>
      <w:r w:rsidRPr="0008336B">
        <w:rPr>
          <w:rFonts w:cs="Times New Roman"/>
          <w:b/>
          <w:bCs/>
          <w:noProof/>
          <w:szCs w:val="24"/>
        </w:rPr>
        <w:t>88</w:t>
      </w:r>
      <w:r w:rsidRPr="0008336B">
        <w:rPr>
          <w:rFonts w:cs="Times New Roman"/>
          <w:noProof/>
          <w:szCs w:val="24"/>
        </w:rPr>
        <w:t>, 277–296.</w:t>
      </w:r>
    </w:p>
    <w:p w14:paraId="19610B4D"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Weik, M. H., 2001, reference frequency, </w:t>
      </w:r>
      <w:r w:rsidRPr="0008336B">
        <w:rPr>
          <w:rFonts w:cs="Times New Roman"/>
          <w:i/>
          <w:iCs/>
          <w:noProof/>
          <w:szCs w:val="24"/>
        </w:rPr>
        <w:t>in</w:t>
      </w:r>
      <w:r w:rsidRPr="0008336B">
        <w:rPr>
          <w:rFonts w:cs="Times New Roman"/>
          <w:noProof/>
          <w:szCs w:val="24"/>
        </w:rPr>
        <w:t xml:space="preserve"> Computer Science and Communications Dictionary, Springer US, 1442.</w:t>
      </w:r>
    </w:p>
    <w:p w14:paraId="3AFB55C6"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Yuan, Y., W. Zhu, L. Mi, G. Zhang, S. Hu, and L. He, 2009, “Uniform geothermal gradient” and heat flow in the Qiongdongnan and Pearl River Mouth Basins of the South China Sea: Marine and Petroleum Geology, </w:t>
      </w:r>
      <w:r w:rsidRPr="0008336B">
        <w:rPr>
          <w:rFonts w:cs="Times New Roman"/>
          <w:b/>
          <w:bCs/>
          <w:noProof/>
          <w:szCs w:val="24"/>
        </w:rPr>
        <w:t>26</w:t>
      </w:r>
      <w:r w:rsidRPr="0008336B">
        <w:rPr>
          <w:rFonts w:cs="Times New Roman"/>
          <w:noProof/>
          <w:szCs w:val="24"/>
        </w:rPr>
        <w:t>, 1152–1162.</w:t>
      </w:r>
    </w:p>
    <w:p w14:paraId="57166DBC"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Zhang, W., X. Che, R. Wang, R. Zhang, and Z. Yang, 2014, Geochronological Framework of the Penggongmiao Granite Batholith: Acta Geologica Sinica - English Edition, </w:t>
      </w:r>
      <w:r w:rsidRPr="0008336B">
        <w:rPr>
          <w:rFonts w:cs="Times New Roman"/>
          <w:b/>
          <w:bCs/>
          <w:noProof/>
          <w:szCs w:val="24"/>
        </w:rPr>
        <w:t>88</w:t>
      </w:r>
      <w:r w:rsidRPr="0008336B">
        <w:rPr>
          <w:rFonts w:cs="Times New Roman"/>
          <w:noProof/>
          <w:szCs w:val="24"/>
        </w:rPr>
        <w:t>, 1041–1042.</w:t>
      </w:r>
    </w:p>
    <w:p w14:paraId="127CB937" w14:textId="77777777" w:rsidR="00A30D28" w:rsidRPr="0008336B" w:rsidRDefault="00A30D28" w:rsidP="00A30D28">
      <w:pPr>
        <w:widowControl w:val="0"/>
        <w:autoSpaceDE w:val="0"/>
        <w:autoSpaceDN w:val="0"/>
        <w:adjustRightInd w:val="0"/>
        <w:spacing w:line="480" w:lineRule="auto"/>
        <w:ind w:left="480" w:hanging="480"/>
        <w:rPr>
          <w:rFonts w:cs="Times New Roman"/>
          <w:noProof/>
          <w:szCs w:val="24"/>
        </w:rPr>
      </w:pPr>
      <w:r w:rsidRPr="0008336B">
        <w:rPr>
          <w:rFonts w:cs="Times New Roman"/>
          <w:noProof/>
          <w:szCs w:val="24"/>
        </w:rPr>
        <w:t xml:space="preserve">Zhao, Y. L., N. Y. Li, L. H. Zhang, and R. H. Zhang, 2019, Productivity analysis of a fractured horizontal well in a shale gas reservoir based on discrete fracture network model: Journal of Hydrodynamics, </w:t>
      </w:r>
      <w:r w:rsidRPr="0008336B">
        <w:rPr>
          <w:rFonts w:cs="Times New Roman"/>
          <w:b/>
          <w:bCs/>
          <w:noProof/>
          <w:szCs w:val="24"/>
        </w:rPr>
        <w:t>31</w:t>
      </w:r>
      <w:r w:rsidRPr="0008336B">
        <w:rPr>
          <w:rFonts w:cs="Times New Roman"/>
          <w:noProof/>
          <w:szCs w:val="24"/>
        </w:rPr>
        <w:t>, 552–561.</w:t>
      </w:r>
    </w:p>
    <w:p w14:paraId="55DA2661" w14:textId="77777777" w:rsidR="00A30D28" w:rsidRPr="0008336B" w:rsidRDefault="00A30D28" w:rsidP="00A30D28">
      <w:pPr>
        <w:widowControl w:val="0"/>
        <w:autoSpaceDE w:val="0"/>
        <w:autoSpaceDN w:val="0"/>
        <w:adjustRightInd w:val="0"/>
        <w:spacing w:line="480" w:lineRule="auto"/>
        <w:ind w:left="480" w:hanging="480"/>
        <w:rPr>
          <w:rFonts w:cs="Times New Roman"/>
          <w:noProof/>
        </w:rPr>
      </w:pPr>
      <w:r w:rsidRPr="0008336B">
        <w:rPr>
          <w:rFonts w:cs="Times New Roman"/>
          <w:noProof/>
          <w:szCs w:val="24"/>
        </w:rPr>
        <w:t xml:space="preserve">Zonge, L., and L. J. Hughes, 1991, Controlled Source Audio-Frequency Magnetotellurics: Society of Exploration Geophysicists, </w:t>
      </w:r>
      <w:r w:rsidRPr="0008336B">
        <w:rPr>
          <w:rFonts w:cs="Times New Roman"/>
          <w:b/>
          <w:bCs/>
          <w:noProof/>
          <w:szCs w:val="24"/>
        </w:rPr>
        <w:t>2</w:t>
      </w:r>
      <w:r w:rsidRPr="0008336B">
        <w:rPr>
          <w:rFonts w:cs="Times New Roman"/>
          <w:noProof/>
          <w:szCs w:val="24"/>
        </w:rPr>
        <w:t>, 713–809.</w:t>
      </w:r>
    </w:p>
    <w:p w14:paraId="2CFF484E" w14:textId="77777777" w:rsidR="00A30D28" w:rsidRPr="0008336B" w:rsidRDefault="00A30D28" w:rsidP="00A30D28">
      <w:pPr>
        <w:spacing w:line="480" w:lineRule="auto"/>
        <w:ind w:firstLine="720"/>
        <w:jc w:val="both"/>
        <w:rPr>
          <w:rFonts w:cs="Times New Roman"/>
        </w:rPr>
      </w:pPr>
      <w:r w:rsidRPr="0008336B">
        <w:rPr>
          <w:rFonts w:cs="Times New Roman"/>
        </w:rPr>
        <w:fldChar w:fldCharType="end"/>
      </w:r>
    </w:p>
    <w:p w14:paraId="5885B5D8" w14:textId="77777777" w:rsidR="00A30D28" w:rsidRPr="0008336B" w:rsidRDefault="00A30D28" w:rsidP="00A30D28">
      <w:pPr>
        <w:spacing w:line="480" w:lineRule="auto"/>
        <w:jc w:val="both"/>
        <w:rPr>
          <w:rFonts w:cs="Times New Roman"/>
        </w:rPr>
        <w:sectPr w:rsidR="00A30D28" w:rsidRPr="0008336B" w:rsidSect="00580505">
          <w:pgSz w:w="12240" w:h="15840"/>
          <w:pgMar w:top="1440" w:right="1800" w:bottom="1440" w:left="1800" w:header="720" w:footer="720" w:gutter="0"/>
          <w:lnNumType w:countBy="1" w:restart="newSection"/>
          <w:cols w:space="720"/>
          <w:docGrid w:linePitch="360"/>
        </w:sectPr>
      </w:pPr>
    </w:p>
    <w:p w14:paraId="1C9E13AF" w14:textId="77777777" w:rsidR="00A30D28" w:rsidRPr="0008336B" w:rsidRDefault="00A30D28" w:rsidP="00A30D28">
      <w:pPr>
        <w:pStyle w:val="Heading1"/>
      </w:pPr>
      <w:r w:rsidRPr="0008336B">
        <w:t>APPENDICES</w:t>
      </w:r>
    </w:p>
    <w:p w14:paraId="7765EFD8" w14:textId="77777777" w:rsidR="00A30D28" w:rsidRPr="0008336B" w:rsidRDefault="00A30D28" w:rsidP="00A30D28"/>
    <w:p w14:paraId="1CAF386B" w14:textId="77777777" w:rsidR="00A30D28" w:rsidRPr="0008336B" w:rsidRDefault="00A30D28" w:rsidP="00A30D28">
      <w:pPr>
        <w:pStyle w:val="Heading2"/>
      </w:pPr>
      <w:r w:rsidRPr="0008336B">
        <w:t xml:space="preserve">Gradient descent algorithm implementation </w:t>
      </w:r>
    </w:p>
    <w:p w14:paraId="09141998" w14:textId="77777777" w:rsidR="00A30D28" w:rsidRPr="0008336B" w:rsidRDefault="00A30D28" w:rsidP="00A30D28"/>
    <w:p w14:paraId="6326A2F3" w14:textId="22F9B4DF" w:rsidR="00A30D28" w:rsidRPr="0008336B" w:rsidRDefault="00A30D28" w:rsidP="00A30D28">
      <w:pPr>
        <w:spacing w:line="480" w:lineRule="auto"/>
        <w:ind w:firstLine="360"/>
        <w:jc w:val="both"/>
        <w:rPr>
          <w:rFonts w:cs="Times New Roman"/>
          <w:szCs w:val="24"/>
        </w:rPr>
      </w:pPr>
      <w:bookmarkStart w:id="626" w:name="_Hlk79397920"/>
      <w:r w:rsidRPr="0008336B">
        <w:rPr>
          <w:rFonts w:cs="Times New Roman"/>
        </w:rPr>
        <w:t xml:space="preserve">The </w:t>
      </w:r>
      <w:r w:rsidRPr="0008336B">
        <w:rPr>
          <w:rFonts w:cs="Times New Roman"/>
          <w:color w:val="000000" w:themeColor="text1"/>
          <w:szCs w:val="24"/>
        </w:rPr>
        <w:t xml:space="preserve">vector </w:t>
      </w:r>
      <m:oMath>
        <m:r>
          <m:rPr>
            <m:sty m:val="bi"/>
          </m:rPr>
          <w:rPr>
            <w:rFonts w:ascii="Cambria Math" w:hAnsi="Cambria Math" w:cs="Times New Roman"/>
            <w:color w:val="000000" w:themeColor="text1"/>
            <w:szCs w:val="24"/>
            <w:lang w:val="fr-FR"/>
          </w:rPr>
          <m:t>W</m:t>
        </m:r>
      </m:oMath>
      <w:r w:rsidRPr="0008336B">
        <w:rPr>
          <w:rFonts w:cs="Times New Roman"/>
          <w:b/>
          <w:color w:val="000000" w:themeColor="text1"/>
          <w:szCs w:val="24"/>
        </w:rPr>
        <w:t xml:space="preserve">  </w:t>
      </w:r>
      <w:r w:rsidRPr="0008336B">
        <w:rPr>
          <w:rFonts w:cs="Times New Roman"/>
          <w:color w:val="000000" w:themeColor="text1"/>
          <w:szCs w:val="24"/>
        </w:rPr>
        <w:t>in Equation</w:t>
      </w:r>
      <w:ins w:id="627" w:author="asus" w:date="2021-08-27T16:43:00Z">
        <w:r w:rsidR="00CE1387">
          <w:rPr>
            <w:rFonts w:cs="Times New Roman"/>
            <w:color w:val="000000" w:themeColor="text1"/>
            <w:szCs w:val="24"/>
          </w:rPr>
          <w:t xml:space="preserve"> </w:t>
        </w:r>
      </w:ins>
      <w:r w:rsidRPr="0008336B">
        <w:rPr>
          <w:rFonts w:cs="Times New Roman"/>
          <w:color w:val="000000" w:themeColor="text1"/>
          <w:szCs w:val="24"/>
        </w:rPr>
        <w:t>3</w:t>
      </w:r>
      <w:r w:rsidRPr="0008336B">
        <w:rPr>
          <w:rFonts w:cs="Times New Roman"/>
          <w:b/>
          <w:color w:val="000000" w:themeColor="text1"/>
          <w:szCs w:val="24"/>
        </w:rPr>
        <w:t xml:space="preserve"> </w:t>
      </w:r>
      <w:r w:rsidRPr="0008336B">
        <w:rPr>
          <w:rFonts w:cs="Times New Roman"/>
          <w:color w:val="000000" w:themeColor="text1"/>
          <w:szCs w:val="24"/>
        </w:rPr>
        <w:t xml:space="preserve">is initialized with random values. </w:t>
      </w:r>
      <w:r w:rsidRPr="0008336B">
        <w:rPr>
          <w:rFonts w:cs="Times New Roman"/>
          <w:szCs w:val="24"/>
        </w:rPr>
        <w:t>The number of epochs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iterations</m:t>
            </m:r>
          </m:sub>
        </m:sSub>
      </m:oMath>
      <w:r w:rsidRPr="0008336B">
        <w:rPr>
          <w:rFonts w:cs="Times New Roman"/>
          <w:szCs w:val="24"/>
        </w:rPr>
        <w:t xml:space="preserve">) is set to 100 as the default value and </w:t>
      </w:r>
      <m:oMath>
        <m:r>
          <w:rPr>
            <w:rFonts w:ascii="Cambria Math" w:hAnsi="Cambria Math" w:cs="Times New Roman"/>
            <w:color w:val="000000" w:themeColor="text1"/>
            <w:szCs w:val="24"/>
          </w:rPr>
          <m:t>α =0.01</m:t>
        </m:r>
      </m:oMath>
      <w:r w:rsidRPr="0008336B">
        <w:rPr>
          <w:rFonts w:cs="Times New Roman"/>
          <w:color w:val="000000" w:themeColor="text1"/>
          <w:szCs w:val="24"/>
        </w:rPr>
        <w:t xml:space="preserve">. The </w:t>
      </w:r>
      <w:commentRangeStart w:id="628"/>
      <w:commentRangeStart w:id="629"/>
      <w:r w:rsidRPr="0008336B">
        <w:rPr>
          <w:rFonts w:cs="Times New Roman"/>
          <w:color w:val="000000" w:themeColor="text1"/>
          <w:szCs w:val="24"/>
        </w:rPr>
        <w:t>‘Loss history”</w:t>
      </w:r>
      <w:commentRangeEnd w:id="628"/>
      <w:r w:rsidR="00CE1387">
        <w:rPr>
          <w:rStyle w:val="CommentReference"/>
        </w:rPr>
        <w:commentReference w:id="628"/>
      </w:r>
      <w:commentRangeEnd w:id="629"/>
      <w:r w:rsidR="00CE1387">
        <w:rPr>
          <w:rStyle w:val="CommentReference"/>
        </w:rPr>
        <w:commentReference w:id="629"/>
      </w:r>
      <w:r w:rsidRPr="0008336B">
        <w:rPr>
          <w:rFonts w:cs="Times New Roman"/>
          <w:color w:val="000000" w:themeColor="text1"/>
          <w:szCs w:val="24"/>
        </w:rPr>
        <w:t xml:space="preserve"> vector </w:t>
      </w:r>
      <m:oMath>
        <m:sSub>
          <m:sSubPr>
            <m:ctrlPr>
              <w:rPr>
                <w:rFonts w:ascii="Cambria Math" w:hAnsi="Cambria Math" w:cs="Times New Roman"/>
                <w:b/>
                <w:i/>
                <w:color w:val="000000" w:themeColor="text1"/>
                <w:szCs w:val="24"/>
              </w:rPr>
            </m:ctrlPr>
          </m:sSubPr>
          <m:e>
            <m:r>
              <m:rPr>
                <m:sty m:val="bi"/>
              </m:rPr>
              <w:rPr>
                <w:rFonts w:ascii="Cambria Math" w:hAnsi="Cambria Math" w:cs="Times New Roman"/>
                <w:color w:val="000000" w:themeColor="text1"/>
                <w:szCs w:val="24"/>
              </w:rPr>
              <m:t>L</m:t>
            </m:r>
          </m:e>
          <m:sub>
            <m:r>
              <w:rPr>
                <w:rFonts w:ascii="Cambria Math" w:hAnsi="Cambria Math" w:cs="Times New Roman"/>
                <w:color w:val="000000" w:themeColor="text1"/>
                <w:szCs w:val="24"/>
              </w:rPr>
              <m:t>N×1</m:t>
            </m:r>
          </m:sub>
        </m:sSub>
      </m:oMath>
      <w:r w:rsidRPr="0008336B">
        <w:rPr>
          <w:rFonts w:cs="Times New Roman"/>
          <w:color w:val="000000" w:themeColor="text1"/>
          <w:szCs w:val="24"/>
        </w:rPr>
        <w:t xml:space="preserve"> can be used to collect the gradient value at each epoch. </w:t>
      </w:r>
      <w:bookmarkEnd w:id="626"/>
    </w:p>
    <w:tbl>
      <w:tblPr>
        <w:tblStyle w:val="TableGrid"/>
        <w:tblW w:w="0" w:type="auto"/>
        <w:tblInd w:w="0" w:type="dxa"/>
        <w:tblLook w:val="04A0" w:firstRow="1" w:lastRow="0" w:firstColumn="1" w:lastColumn="0" w:noHBand="0" w:noVBand="1"/>
      </w:tblPr>
      <w:tblGrid>
        <w:gridCol w:w="691"/>
        <w:gridCol w:w="606"/>
        <w:gridCol w:w="7343"/>
      </w:tblGrid>
      <w:tr w:rsidR="00A30D28" w:rsidRPr="0008336B" w14:paraId="0BB01789" w14:textId="77777777" w:rsidTr="00580505">
        <w:tc>
          <w:tcPr>
            <w:tcW w:w="9062" w:type="dxa"/>
            <w:gridSpan w:val="3"/>
            <w:tcBorders>
              <w:top w:val="single" w:sz="4" w:space="0" w:color="auto"/>
              <w:left w:val="nil"/>
              <w:bottom w:val="nil"/>
              <w:right w:val="nil"/>
            </w:tcBorders>
          </w:tcPr>
          <w:p w14:paraId="5C463019" w14:textId="77777777" w:rsidR="00A30D28" w:rsidRPr="0008336B" w:rsidRDefault="00A30D28" w:rsidP="00580505">
            <w:pPr>
              <w:spacing w:line="360" w:lineRule="auto"/>
              <w:rPr>
                <w:rFonts w:cs="Times New Roman"/>
                <w:color w:val="000000" w:themeColor="text1"/>
                <w:szCs w:val="24"/>
                <w:lang w:val="fr-FR"/>
              </w:rPr>
            </w:pPr>
            <w:r w:rsidRPr="0008336B">
              <w:rPr>
                <w:rFonts w:ascii="Copperplate Gothic Light" w:hAnsi="Copperplate Gothic Light" w:cs="Times New Roman"/>
                <w:szCs w:val="24"/>
              </w:rPr>
              <w:t>G</w:t>
            </w:r>
            <w:r w:rsidRPr="0008336B">
              <w:rPr>
                <w:rFonts w:ascii="Copperplate Gothic Light" w:hAnsi="Copperplate Gothic Light" w:cs="Times New Roman"/>
                <w:sz w:val="18"/>
                <w:szCs w:val="18"/>
              </w:rPr>
              <w:t>RADIENT</w:t>
            </w:r>
            <w:r w:rsidRPr="0008336B">
              <w:rPr>
                <w:rFonts w:ascii="Copperplate Gothic Light" w:hAnsi="Copperplate Gothic Light" w:cs="Times New Roman"/>
                <w:szCs w:val="24"/>
              </w:rPr>
              <w:t>D</w:t>
            </w:r>
            <w:r w:rsidRPr="0008336B">
              <w:rPr>
                <w:rFonts w:ascii="Copperplate Gothic Light" w:hAnsi="Copperplate Gothic Light" w:cs="Times New Roman"/>
                <w:sz w:val="18"/>
                <w:szCs w:val="18"/>
              </w:rPr>
              <w:t>ESCENT</w:t>
            </w:r>
            <w:r w:rsidRPr="0008336B">
              <w:rPr>
                <w:rFonts w:cs="Times New Roman"/>
                <w:szCs w:val="24"/>
              </w:rPr>
              <w:t xml:space="preserve"> (</w:t>
            </w:r>
            <w:r w:rsidRPr="0008336B">
              <w:rPr>
                <w:rFonts w:cs="Times New Roman"/>
                <w:i/>
                <w:szCs w:val="24"/>
              </w:rPr>
              <w:t>Z</w:t>
            </w:r>
            <w:r w:rsidRPr="0008336B">
              <w:rPr>
                <w:rFonts w:cs="Times New Roman"/>
                <w:szCs w:val="24"/>
              </w:rPr>
              <w:t>, =</w:t>
            </w:r>
            <m:oMath>
              <m:sSup>
                <m:sSupPr>
                  <m:ctrlPr>
                    <w:rPr>
                      <w:rFonts w:ascii="Cambria Math" w:hAnsi="Cambria Math" w:cs="Times New Roman"/>
                      <w:b/>
                      <w:i/>
                      <w:szCs w:val="24"/>
                    </w:rPr>
                  </m:ctrlPr>
                </m:sSupPr>
                <m:e>
                  <m:sSub>
                    <m:sSubPr>
                      <m:ctrlPr>
                        <w:rPr>
                          <w:rFonts w:ascii="Cambria Math" w:hAnsi="Cambria Math" w:cs="Times New Roman"/>
                          <w:b/>
                          <w:i/>
                          <w:szCs w:val="24"/>
                        </w:rPr>
                      </m:ctrlPr>
                    </m:sSubPr>
                    <m:e>
                      <m:r>
                        <m:rPr>
                          <m:sty m:val="bi"/>
                        </m:rPr>
                        <w:rPr>
                          <w:rFonts w:ascii="Cambria Math" w:hAnsi="Cambria Math" w:cs="Times New Roman"/>
                        </w:rPr>
                        <m:t>S</m:t>
                      </m:r>
                    </m:e>
                    <m:sub>
                      <m:r>
                        <m:rPr>
                          <m:sty m:val="bi"/>
                        </m:rPr>
                        <w:rPr>
                          <w:rFonts w:ascii="Cambria Math" w:hAnsi="Cambria Math" w:cs="Times New Roman"/>
                        </w:rPr>
                        <m:t>1</m:t>
                      </m:r>
                    </m:sub>
                  </m:sSub>
                </m:e>
                <m:sup>
                  <m:d>
                    <m:dPr>
                      <m:ctrlPr>
                        <w:rPr>
                          <w:rFonts w:ascii="Cambria Math" w:hAnsi="Cambria Math" w:cs="Times New Roman"/>
                          <w:i/>
                        </w:rPr>
                      </m:ctrlPr>
                    </m:dPr>
                    <m:e>
                      <m:r>
                        <w:rPr>
                          <w:rFonts w:ascii="Cambria Math" w:hAnsi="Cambria Math" w:cs="Times New Roman"/>
                        </w:rPr>
                        <m:t>1</m:t>
                      </m:r>
                    </m:e>
                  </m:d>
                </m:sup>
              </m:sSup>
            </m:oMath>
            <w:r w:rsidRPr="0008336B">
              <w:rPr>
                <w:rFonts w:cs="Times New Roman"/>
                <w:i/>
                <w:szCs w:val="24"/>
              </w:rPr>
              <w:t>S</w:t>
            </w:r>
            <w:r w:rsidRPr="0008336B">
              <w:rPr>
                <w:rFonts w:cs="Times New Roman"/>
                <w:szCs w:val="24"/>
              </w:rPr>
              <w:t xml:space="preserve">, </w:t>
            </w:r>
            <m:oMath>
              <m:r>
                <w:rPr>
                  <w:rFonts w:ascii="Cambria Math" w:hAnsi="Cambria Math" w:cs="Times New Roman"/>
                  <w:color w:val="000000" w:themeColor="text1"/>
                  <w:szCs w:val="24"/>
                </w:rPr>
                <m:t xml:space="preserve">α=0.01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iterations</m:t>
                  </m:r>
                </m:sub>
              </m:sSub>
              <m:r>
                <w:rPr>
                  <w:rFonts w:ascii="Cambria Math" w:hAnsi="Cambria Math" w:cs="Times New Roman"/>
                  <w:color w:val="000000" w:themeColor="text1"/>
                  <w:szCs w:val="24"/>
                </w:rPr>
                <m:t>=100)</m:t>
              </m:r>
            </m:oMath>
            <w:r w:rsidRPr="0008336B">
              <w:rPr>
                <w:rFonts w:cs="Times New Roman"/>
                <w:color w:val="000000" w:themeColor="text1"/>
                <w:szCs w:val="24"/>
              </w:rPr>
              <w:t xml:space="preserve">  </w:t>
            </w:r>
          </w:p>
        </w:tc>
      </w:tr>
      <w:tr w:rsidR="00A30D28" w:rsidRPr="0008336B" w14:paraId="053ADFC1" w14:textId="77777777" w:rsidTr="00580505">
        <w:tc>
          <w:tcPr>
            <w:tcW w:w="715" w:type="dxa"/>
            <w:tcBorders>
              <w:top w:val="nil"/>
              <w:left w:val="nil"/>
              <w:bottom w:val="nil"/>
              <w:right w:val="nil"/>
            </w:tcBorders>
          </w:tcPr>
          <w:p w14:paraId="7D839E2F" w14:textId="77777777" w:rsidR="00A30D28" w:rsidRPr="0008336B" w:rsidRDefault="00A30D28" w:rsidP="00580505">
            <w:pPr>
              <w:jc w:val="right"/>
            </w:pPr>
            <w:r w:rsidRPr="0008336B">
              <w:t>1</w:t>
            </w:r>
          </w:p>
        </w:tc>
        <w:tc>
          <w:tcPr>
            <w:tcW w:w="8347" w:type="dxa"/>
            <w:gridSpan w:val="2"/>
            <w:tcBorders>
              <w:top w:val="nil"/>
              <w:left w:val="nil"/>
              <w:bottom w:val="nil"/>
              <w:right w:val="nil"/>
            </w:tcBorders>
          </w:tcPr>
          <w:p w14:paraId="3D5872DA" w14:textId="77777777" w:rsidR="00A30D28" w:rsidRPr="0008336B" w:rsidRDefault="00A30D28" w:rsidP="00580505">
            <w:pPr>
              <w:spacing w:line="276" w:lineRule="auto"/>
              <w:rPr>
                <w:rFonts w:cs="Times New Roman"/>
                <w:color w:val="000000" w:themeColor="text1"/>
                <w:szCs w:val="24"/>
              </w:rPr>
            </w:pPr>
            <m:oMath>
              <m:r>
                <w:rPr>
                  <w:rFonts w:ascii="Cambria Math" w:hAnsi="Cambria Math" w:cs="Times New Roman"/>
                  <w:color w:val="000000" w:themeColor="text1"/>
                  <w:szCs w:val="24"/>
                </w:rPr>
                <m:t>L ←0</m:t>
              </m:r>
            </m:oMath>
            <w:r w:rsidRPr="0008336B">
              <w:rPr>
                <w:rFonts w:cs="Times New Roman"/>
                <w:color w:val="000000" w:themeColor="text1"/>
                <w:szCs w:val="24"/>
              </w:rPr>
              <w:t xml:space="preserve">  </w:t>
            </w:r>
            <w:r w:rsidRPr="0008336B">
              <w:rPr>
                <w:rFonts w:cs="Times New Roman"/>
                <w:szCs w:val="24"/>
              </w:rPr>
              <w:tab/>
              <w:t xml:space="preserve">                              </w:t>
            </w:r>
            <w:r w:rsidRPr="0008336B">
              <w:rPr>
                <w:rFonts w:ascii="Cambria Math" w:hAnsi="Cambria Math" w:cs="Cambria Math"/>
                <w:color w:val="000000" w:themeColor="text1"/>
                <w:szCs w:val="24"/>
              </w:rPr>
              <w:t>⊳</w:t>
            </w:r>
            <w:r w:rsidRPr="0008336B">
              <w:rPr>
                <w:rFonts w:cs="Times New Roman"/>
                <w:color w:val="000000" w:themeColor="text1"/>
                <w:szCs w:val="24"/>
              </w:rPr>
              <w:t xml:space="preserve"> Initialize matrix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Pr="0008336B">
              <w:rPr>
                <w:rFonts w:cs="Times New Roman"/>
                <w:szCs w:val="24"/>
              </w:rPr>
              <w:t xml:space="preserve"> (</w:t>
            </w:r>
            <m:oMath>
              <m:r>
                <w:rPr>
                  <w:rFonts w:ascii="Cambria Math" w:hAnsi="Cambria Math" w:cs="Times New Roman"/>
                  <w:color w:val="000000" w:themeColor="text1"/>
                  <w:szCs w:val="24"/>
                  <w:lang w:eastAsia="fr-FR"/>
                </w:rPr>
                <m:t xml:space="preserve"> </m:t>
              </m:r>
              <m:r>
                <w:rPr>
                  <w:rFonts w:ascii="Cambria Math" w:hAnsi="Cambria Math" w:cs="Times New Roman"/>
                  <w:color w:val="000000" w:themeColor="text1"/>
                  <w:szCs w:val="24"/>
                  <w:lang w:val="fr-FR" w:eastAsia="fr-FR"/>
                </w:rPr>
                <m:t>V</m:t>
              </m:r>
              <m:r>
                <w:rPr>
                  <w:rFonts w:ascii="Cambria Math" w:hAnsi="Cambria Math" w:cs="Times New Roman"/>
                  <w:color w:val="000000" w:themeColor="text1"/>
                  <w:szCs w:val="24"/>
                  <w:lang w:eastAsia="fr-FR"/>
                </w:rPr>
                <m:t>×N</m:t>
              </m:r>
            </m:oMath>
            <w:r w:rsidRPr="0008336B">
              <w:rPr>
                <w:rFonts w:cs="Times New Roman"/>
                <w:color w:val="000000" w:themeColor="text1"/>
                <w:szCs w:val="24"/>
              </w:rPr>
              <w:t xml:space="preserve"> )with 0 values </w:t>
            </w:r>
          </w:p>
        </w:tc>
      </w:tr>
      <w:tr w:rsidR="00A30D28" w:rsidRPr="0008336B" w14:paraId="4AAE0569" w14:textId="77777777" w:rsidTr="00580505">
        <w:tc>
          <w:tcPr>
            <w:tcW w:w="715" w:type="dxa"/>
            <w:tcBorders>
              <w:top w:val="nil"/>
              <w:left w:val="nil"/>
              <w:bottom w:val="nil"/>
              <w:right w:val="nil"/>
            </w:tcBorders>
          </w:tcPr>
          <w:p w14:paraId="3EA69853" w14:textId="77777777" w:rsidR="00A30D28" w:rsidRPr="0008336B" w:rsidRDefault="00A30D28" w:rsidP="00580505">
            <w:pPr>
              <w:jc w:val="right"/>
            </w:pPr>
            <w:r w:rsidRPr="0008336B">
              <w:t>2</w:t>
            </w:r>
          </w:p>
        </w:tc>
        <w:tc>
          <w:tcPr>
            <w:tcW w:w="8347" w:type="dxa"/>
            <w:gridSpan w:val="2"/>
            <w:tcBorders>
              <w:top w:val="nil"/>
              <w:left w:val="nil"/>
              <w:bottom w:val="nil"/>
              <w:right w:val="nil"/>
            </w:tcBorders>
          </w:tcPr>
          <w:p w14:paraId="182E7E3F" w14:textId="77777777" w:rsidR="00A30D28" w:rsidRPr="0008336B" w:rsidRDefault="00A30D28" w:rsidP="00580505">
            <w:pPr>
              <w:rPr>
                <w:rFonts w:eastAsiaTheme="minorHAnsi" w:cs="Times New Roman"/>
              </w:rPr>
            </w:pPr>
            <m:oMath>
              <m:r>
                <w:rPr>
                  <w:rFonts w:ascii="Cambria Math" w:hAnsi="Cambria Math" w:cs="Times New Roman"/>
                </w:rPr>
                <m:t>Z ←</m:t>
              </m:r>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1</m:t>
                  </m:r>
                </m:sub>
                <m:sup>
                  <m:r>
                    <w:rPr>
                      <w:rFonts w:ascii="Cambria Math" w:hAnsi="Cambria Math" w:cs="Times New Roman"/>
                    </w:rPr>
                    <m:t>(1)</m:t>
                  </m:r>
                </m:sup>
              </m:sSubSup>
              <m:r>
                <w:rPr>
                  <w:rFonts w:ascii="Cambria Math" w:hAnsi="Cambria Math" w:cs="Times New Roman"/>
                </w:rPr>
                <m:t xml:space="preserve"> </m:t>
              </m:r>
            </m:oMath>
            <w:r w:rsidRPr="0008336B">
              <w:rPr>
                <w:rFonts w:cs="Times New Roman"/>
              </w:rPr>
              <w:t xml:space="preserve">                                   </w:t>
            </w:r>
            <w:r w:rsidRPr="0008336B">
              <w:rPr>
                <w:rFonts w:ascii="Cambria Math" w:hAnsi="Cambria Math" w:cs="Cambria Math"/>
                <w:color w:val="000000" w:themeColor="text1"/>
                <w:szCs w:val="24"/>
              </w:rPr>
              <w:t>⊳</w:t>
            </w:r>
            <w:r w:rsidRPr="0008336B">
              <w:rPr>
                <w:rFonts w:cs="Times New Roman"/>
                <w:color w:val="000000" w:themeColor="text1"/>
                <w:szCs w:val="24"/>
              </w:rPr>
              <w:t xml:space="preserve"> Matrix  </w:t>
            </w:r>
            <m:oMath>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1</m:t>
                  </m:r>
                </m:sub>
                <m:sup>
                  <m:r>
                    <w:rPr>
                      <w:rFonts w:ascii="Cambria Math" w:hAnsi="Cambria Math" w:cs="Times New Roman"/>
                    </w:rPr>
                    <m:t>(1)</m:t>
                  </m:r>
                </m:sup>
              </m:sSubSup>
            </m:oMath>
            <w:r w:rsidRPr="0008336B">
              <w:rPr>
                <w:rFonts w:cs="Times New Roman"/>
              </w:rPr>
              <w:t xml:space="preserve"> </w:t>
            </w:r>
            <m:oMath>
              <m:r>
                <w:rPr>
                  <w:rFonts w:ascii="Cambria Math" w:hAnsi="Cambria Math" w:cs="Times New Roman"/>
                </w:rPr>
                <m:t xml:space="preserve">( </m:t>
              </m:r>
              <m:r>
                <w:rPr>
                  <w:rFonts w:ascii="Cambria Math" w:hAnsi="Cambria Math" w:cs="Times New Roman"/>
                  <w:color w:val="000000" w:themeColor="text1"/>
                  <w:szCs w:val="24"/>
                </w:rPr>
                <m:t>V×2</m:t>
              </m:r>
            </m:oMath>
            <w:r w:rsidRPr="0008336B">
              <w:rPr>
                <w:rFonts w:cs="Times New Roman"/>
                <w:color w:val="000000" w:themeColor="text1"/>
                <w:szCs w:val="24"/>
              </w:rPr>
              <w:t xml:space="preserve">) </w:t>
            </w:r>
            <w:r w:rsidRPr="0008336B">
              <w:rPr>
                <w:rFonts w:cs="Times New Roman"/>
              </w:rPr>
              <w:t xml:space="preserve">composed of bias </w:t>
            </w:r>
          </w:p>
        </w:tc>
      </w:tr>
      <w:tr w:rsidR="00A30D28" w:rsidRPr="0008336B" w14:paraId="57EF909D" w14:textId="77777777" w:rsidTr="00580505">
        <w:tc>
          <w:tcPr>
            <w:tcW w:w="715" w:type="dxa"/>
            <w:tcBorders>
              <w:top w:val="nil"/>
              <w:left w:val="nil"/>
              <w:bottom w:val="nil"/>
              <w:right w:val="nil"/>
            </w:tcBorders>
          </w:tcPr>
          <w:p w14:paraId="111274C6" w14:textId="77777777" w:rsidR="00A30D28" w:rsidRPr="0008336B" w:rsidRDefault="00A30D28" w:rsidP="00580505">
            <w:pPr>
              <w:jc w:val="right"/>
            </w:pPr>
            <w:r w:rsidRPr="0008336B">
              <w:t>3</w:t>
            </w:r>
          </w:p>
        </w:tc>
        <w:tc>
          <w:tcPr>
            <w:tcW w:w="8347" w:type="dxa"/>
            <w:gridSpan w:val="2"/>
            <w:tcBorders>
              <w:top w:val="nil"/>
              <w:left w:val="nil"/>
              <w:bottom w:val="nil"/>
              <w:right w:val="nil"/>
            </w:tcBorders>
          </w:tcPr>
          <w:p w14:paraId="0C168B6D" w14:textId="77777777" w:rsidR="00A30D28" w:rsidRPr="0008336B" w:rsidRDefault="00A30D28" w:rsidP="00580505">
            <w:pPr>
              <w:rPr>
                <w:rFonts w:eastAsiaTheme="minorHAnsi" w:cs="Times New Roman"/>
                <w:b/>
                <w:szCs w:val="24"/>
              </w:rPr>
            </w:pPr>
            <w:r w:rsidRPr="0008336B">
              <w:rPr>
                <w:rFonts w:cs="Times New Roman"/>
                <w:b/>
              </w:rPr>
              <w:t>for</w:t>
            </w:r>
            <m:oMath>
              <m:r>
                <w:rPr>
                  <w:rFonts w:ascii="Cambria Math" w:hAnsi="Cambria Math" w:cs="Times New Roman"/>
                </w:rPr>
                <m:t xml:space="preserve"> i  ←1  </m:t>
              </m:r>
            </m:oMath>
            <w:r w:rsidRPr="0008336B">
              <w:rPr>
                <w:rFonts w:cs="Times New Roman"/>
                <w:b/>
              </w:rPr>
              <w:t>to</w:t>
            </w:r>
            <m:oMath>
              <m:r>
                <m:rPr>
                  <m:sty m:val="bi"/>
                </m:rPr>
                <w:rPr>
                  <w:rFonts w:ascii="Cambria Math" w:hAnsi="Cambria Math" w:cs="Times New Roman"/>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iterations</m:t>
                  </m:r>
                </m:sub>
              </m:sSub>
              <m:r>
                <w:rPr>
                  <w:rFonts w:ascii="Cambria Math" w:hAnsi="Cambria Math" w:cs="Times New Roman"/>
                </w:rPr>
                <m:t xml:space="preserve">   </m:t>
              </m:r>
            </m:oMath>
            <w:r w:rsidRPr="0008336B">
              <w:rPr>
                <w:rFonts w:cs="Times New Roman"/>
                <w:b/>
              </w:rPr>
              <w:t xml:space="preserve">do   </w:t>
            </w:r>
          </w:p>
        </w:tc>
      </w:tr>
      <w:tr w:rsidR="00A30D28" w:rsidRPr="0008336B" w14:paraId="1221F347" w14:textId="77777777" w:rsidTr="00580505">
        <w:tc>
          <w:tcPr>
            <w:tcW w:w="715" w:type="dxa"/>
            <w:tcBorders>
              <w:top w:val="nil"/>
              <w:left w:val="nil"/>
              <w:bottom w:val="nil"/>
              <w:right w:val="nil"/>
            </w:tcBorders>
          </w:tcPr>
          <w:p w14:paraId="1C8BC3D5" w14:textId="77777777" w:rsidR="00A30D28" w:rsidRPr="0008336B" w:rsidRDefault="00A30D28" w:rsidP="00580505">
            <w:pPr>
              <w:jc w:val="right"/>
              <w:rPr>
                <w:rFonts w:cs="Times New Roman"/>
                <w:szCs w:val="24"/>
              </w:rPr>
            </w:pPr>
            <w:r w:rsidRPr="0008336B">
              <w:rPr>
                <w:rFonts w:cs="Times New Roman"/>
                <w:szCs w:val="24"/>
              </w:rPr>
              <w:t>4</w:t>
            </w:r>
          </w:p>
        </w:tc>
        <w:tc>
          <w:tcPr>
            <w:tcW w:w="630" w:type="dxa"/>
            <w:tcBorders>
              <w:top w:val="nil"/>
              <w:left w:val="nil"/>
              <w:bottom w:val="nil"/>
              <w:right w:val="single" w:sz="4" w:space="0" w:color="auto"/>
            </w:tcBorders>
          </w:tcPr>
          <w:p w14:paraId="38E49254" w14:textId="77777777" w:rsidR="00A30D28" w:rsidRPr="0008336B" w:rsidRDefault="00A30D28" w:rsidP="00580505">
            <w:pPr>
              <w:rPr>
                <w:rFonts w:cs="Times New Roman"/>
                <w:b/>
                <w:color w:val="000000" w:themeColor="text1"/>
                <w:szCs w:val="24"/>
              </w:rPr>
            </w:pPr>
          </w:p>
        </w:tc>
        <w:tc>
          <w:tcPr>
            <w:tcW w:w="7717" w:type="dxa"/>
            <w:tcBorders>
              <w:top w:val="nil"/>
              <w:left w:val="single" w:sz="4" w:space="0" w:color="auto"/>
              <w:bottom w:val="nil"/>
              <w:right w:val="nil"/>
            </w:tcBorders>
          </w:tcPr>
          <w:p w14:paraId="33CE7316" w14:textId="77777777" w:rsidR="00A30D28" w:rsidRPr="0008336B" w:rsidRDefault="00A30D28" w:rsidP="00580505">
            <w:pPr>
              <w:jc w:val="both"/>
              <w:rPr>
                <w:rFonts w:cs="Times New Roman"/>
                <w:color w:val="000000" w:themeColor="text1"/>
                <w:szCs w:val="24"/>
              </w:rPr>
            </w:pPr>
            <m:oMath>
              <m:r>
                <w:rPr>
                  <w:rFonts w:ascii="Cambria Math" w:hAnsi="Cambria Math" w:cs="Times New Roman"/>
                </w:rPr>
                <m:t>W ←</m:t>
              </m:r>
              <m:r>
                <m:rPr>
                  <m:sty m:val="bi"/>
                </m:rPr>
                <w:rPr>
                  <w:rFonts w:ascii="Cambria Math" w:hAnsi="Cambria Math" w:cs="Times New Roman"/>
                  <w:color w:val="000000" w:themeColor="text1"/>
                  <w:szCs w:val="24"/>
                </w:rPr>
                <m:t xml:space="preserve"> </m:t>
              </m:r>
              <m:r>
                <m:rPr>
                  <m:sty m:val="bi"/>
                </m:rPr>
                <w:rPr>
                  <w:rFonts w:ascii="Cambria Math" w:hAnsi="Cambria Math" w:cs="Times New Roman"/>
                  <w:color w:val="000000" w:themeColor="text1"/>
                  <w:szCs w:val="24"/>
                  <w:lang w:val="fr-FR"/>
                </w:rPr>
                <m:t>W</m:t>
              </m:r>
              <m:r>
                <w:rPr>
                  <w:rFonts w:ascii="Cambria Math" w:hAnsi="Cambria Math" w:cs="Times New Roman"/>
                  <w:color w:val="000000" w:themeColor="text1"/>
                  <w:szCs w:val="24"/>
                </w:rPr>
                <m:t>-α</m:t>
              </m:r>
              <m:d>
                <m:dPr>
                  <m:begChr m:val="["/>
                  <m:endChr m:val="]"/>
                  <m:ctrlPr>
                    <w:rPr>
                      <w:rFonts w:ascii="Cambria Math" w:hAnsi="Cambria Math" w:cs="Times New Roman"/>
                      <w:i/>
                      <w:color w:val="000000" w:themeColor="text1"/>
                      <w:szCs w:val="24"/>
                      <w:lang w:val="fr-FR"/>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V</m:t>
                      </m:r>
                    </m:den>
                  </m:f>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Z∙W-S</m:t>
                      </m:r>
                    </m:e>
                  </m:d>
                </m:e>
              </m:d>
            </m:oMath>
            <w:r w:rsidRPr="0008336B">
              <w:rPr>
                <w:rFonts w:cs="Times New Roman"/>
                <w:color w:val="000000" w:themeColor="text1"/>
                <w:szCs w:val="24"/>
              </w:rPr>
              <w:t xml:space="preserve">   </w:t>
            </w:r>
            <w:r w:rsidRPr="0008336B">
              <w:rPr>
                <w:rFonts w:ascii="Cambria Math" w:hAnsi="Cambria Math" w:cs="Cambria Math"/>
                <w:color w:val="000000" w:themeColor="text1"/>
                <w:szCs w:val="24"/>
              </w:rPr>
              <w:t>⊳</w:t>
            </w:r>
            <w:r w:rsidRPr="0008336B">
              <w:rPr>
                <w:rFonts w:cs="Times New Roman"/>
                <w:color w:val="000000" w:themeColor="text1"/>
                <w:szCs w:val="24"/>
              </w:rPr>
              <w:t xml:space="preserve"> updated parameters solutions</w:t>
            </w:r>
          </w:p>
        </w:tc>
      </w:tr>
      <w:tr w:rsidR="00A30D28" w:rsidRPr="0008336B" w14:paraId="4B78B553" w14:textId="77777777" w:rsidTr="00580505">
        <w:tc>
          <w:tcPr>
            <w:tcW w:w="715" w:type="dxa"/>
            <w:tcBorders>
              <w:top w:val="nil"/>
              <w:left w:val="nil"/>
              <w:bottom w:val="nil"/>
              <w:right w:val="nil"/>
            </w:tcBorders>
          </w:tcPr>
          <w:p w14:paraId="3B7EADEE" w14:textId="77777777" w:rsidR="00A30D28" w:rsidRPr="0008336B" w:rsidRDefault="00A30D28" w:rsidP="00580505">
            <w:pPr>
              <w:jc w:val="right"/>
              <w:rPr>
                <w:rFonts w:cs="Times New Roman"/>
                <w:szCs w:val="24"/>
              </w:rPr>
            </w:pPr>
            <w:r w:rsidRPr="0008336B">
              <w:rPr>
                <w:rFonts w:cs="Times New Roman"/>
                <w:szCs w:val="24"/>
              </w:rPr>
              <w:t>5</w:t>
            </w:r>
          </w:p>
        </w:tc>
        <w:tc>
          <w:tcPr>
            <w:tcW w:w="630" w:type="dxa"/>
            <w:tcBorders>
              <w:top w:val="nil"/>
              <w:left w:val="nil"/>
              <w:bottom w:val="nil"/>
              <w:right w:val="single" w:sz="4" w:space="0" w:color="auto"/>
            </w:tcBorders>
          </w:tcPr>
          <w:p w14:paraId="05E353B7" w14:textId="77777777" w:rsidR="00A30D28" w:rsidRPr="0008336B" w:rsidRDefault="00A30D28" w:rsidP="00580505">
            <w:pPr>
              <w:rPr>
                <w:rFonts w:cs="Times New Roman"/>
                <w:b/>
                <w:color w:val="000000" w:themeColor="text1"/>
                <w:szCs w:val="24"/>
              </w:rPr>
            </w:pPr>
          </w:p>
        </w:tc>
        <w:tc>
          <w:tcPr>
            <w:tcW w:w="7717" w:type="dxa"/>
            <w:tcBorders>
              <w:top w:val="nil"/>
              <w:left w:val="single" w:sz="4" w:space="0" w:color="auto"/>
              <w:bottom w:val="nil"/>
              <w:right w:val="nil"/>
            </w:tcBorders>
          </w:tcPr>
          <w:p w14:paraId="7D0F3532" w14:textId="77777777" w:rsidR="00A30D28" w:rsidRPr="0008336B" w:rsidRDefault="00DC3331" w:rsidP="00580505">
            <w:pPr>
              <w:jc w:val="both"/>
              <w:rPr>
                <w:rFonts w:eastAsiaTheme="minorHAnsi"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oMath>
            <w:r w:rsidR="00A30D28" w:rsidRPr="0008336B">
              <w:rPr>
                <w:rFonts w:cs="Times New Roman"/>
                <w:color w:val="000000" w:themeColor="text1"/>
                <w:szCs w:val="24"/>
              </w:rPr>
              <w:t xml:space="preserve">  </w:t>
            </w:r>
            <m:oMath>
              <m:f>
                <m:fPr>
                  <m:ctrlPr>
                    <w:rPr>
                      <w:rFonts w:ascii="Cambria Math" w:hAnsi="Cambria Math" w:cs="Times New Roman"/>
                      <w:i/>
                      <w:color w:val="000000" w:themeColor="text1"/>
                      <w:szCs w:val="24"/>
                      <w:lang w:val="fr-FR"/>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r>
                    <w:rPr>
                      <w:rFonts w:ascii="Cambria Math" w:hAnsi="Cambria Math" w:cs="Times New Roman"/>
                      <w:color w:val="000000" w:themeColor="text1"/>
                      <w:szCs w:val="24"/>
                      <w:lang w:val="fr-FR"/>
                    </w:rPr>
                    <m:t>V</m:t>
                  </m:r>
                </m:den>
              </m:f>
              <m:nary>
                <m:naryPr>
                  <m:chr m:val="∑"/>
                  <m:limLoc m:val="undOvr"/>
                  <m:subHide m:val="1"/>
                  <m:supHide m:val="1"/>
                  <m:ctrlPr>
                    <w:rPr>
                      <w:rFonts w:ascii="Cambria Math" w:hAnsi="Cambria Math" w:cs="Times New Roman"/>
                      <w:i/>
                      <w:color w:val="000000" w:themeColor="text1"/>
                      <w:szCs w:val="24"/>
                      <w:lang w:val="fr-FR"/>
                    </w:rPr>
                  </m:ctrlPr>
                </m:naryPr>
                <m:sub/>
                <m:sup/>
                <m:e>
                  <m:sSup>
                    <m:sSupPr>
                      <m:ctrlPr>
                        <w:rPr>
                          <w:rFonts w:ascii="Cambria Math" w:hAnsi="Cambria Math" w:cs="Times New Roman"/>
                          <w:i/>
                          <w:color w:val="000000" w:themeColor="text1"/>
                          <w:szCs w:val="24"/>
                          <w:lang w:val="fr-FR"/>
                        </w:rPr>
                      </m:ctrlPr>
                    </m:sSupPr>
                    <m:e>
                      <m:d>
                        <m:dPr>
                          <m:ctrlPr>
                            <w:rPr>
                              <w:rFonts w:ascii="Cambria Math" w:hAnsi="Cambria Math" w:cs="Times New Roman"/>
                              <w:i/>
                              <w:color w:val="000000" w:themeColor="text1"/>
                              <w:szCs w:val="24"/>
                              <w:lang w:val="fr-FR"/>
                            </w:rPr>
                          </m:ctrlPr>
                        </m:dPr>
                        <m:e>
                          <m:r>
                            <m:rPr>
                              <m:sty m:val="bi"/>
                            </m:rPr>
                            <w:rPr>
                              <w:rFonts w:ascii="Cambria Math" w:hAnsi="Cambria Math" w:cs="Times New Roman"/>
                              <w:color w:val="000000" w:themeColor="text1"/>
                              <w:szCs w:val="24"/>
                              <w:lang w:val="fr-FR"/>
                            </w:rPr>
                            <m:t>W</m:t>
                          </m:r>
                          <m:r>
                            <m:rPr>
                              <m:sty m:val="bi"/>
                            </m:rPr>
                            <w:rPr>
                              <w:rFonts w:ascii="Cambria Math" w:hAnsi="Cambria Math" w:cs="Times New Roman"/>
                              <w:color w:val="000000" w:themeColor="text1"/>
                              <w:szCs w:val="24"/>
                            </w:rPr>
                            <m:t>∙</m:t>
                          </m:r>
                          <m:r>
                            <w:rPr>
                              <w:rFonts w:ascii="Cambria Math" w:hAnsi="Cambria Math" w:cs="Times New Roman"/>
                              <w:color w:val="000000" w:themeColor="text1"/>
                              <w:szCs w:val="24"/>
                              <w:lang w:val="fr-FR"/>
                            </w:rPr>
                            <m:t>Z</m:t>
                          </m:r>
                          <m:r>
                            <w:rPr>
                              <w:rFonts w:ascii="Cambria Math" w:hAnsi="Cambria Math" w:cs="Times New Roman"/>
                              <w:color w:val="000000" w:themeColor="text1"/>
                              <w:szCs w:val="24"/>
                            </w:rPr>
                            <m:t>-</m:t>
                          </m:r>
                          <m:r>
                            <w:rPr>
                              <w:rFonts w:ascii="Cambria Math" w:hAnsi="Cambria Math" w:cs="Times New Roman"/>
                              <w:szCs w:val="24"/>
                            </w:rPr>
                            <m:t>S</m:t>
                          </m:r>
                        </m:e>
                      </m:d>
                    </m:e>
                    <m:sup>
                      <m:r>
                        <w:rPr>
                          <w:rFonts w:ascii="Cambria Math" w:hAnsi="Cambria Math" w:cs="Times New Roman"/>
                          <w:color w:val="000000" w:themeColor="text1"/>
                          <w:szCs w:val="24"/>
                        </w:rPr>
                        <m:t>2</m:t>
                      </m:r>
                    </m:sup>
                  </m:sSup>
                </m:e>
              </m:nary>
            </m:oMath>
            <w:r w:rsidR="00A30D28" w:rsidRPr="0008336B">
              <w:rPr>
                <w:rFonts w:cs="Times New Roman"/>
                <w:color w:val="000000" w:themeColor="text1"/>
                <w:szCs w:val="24"/>
              </w:rPr>
              <w:t xml:space="preserve">    </w:t>
            </w:r>
          </w:p>
        </w:tc>
      </w:tr>
      <w:tr w:rsidR="00A30D28" w:rsidRPr="0008336B" w14:paraId="48C2F132" w14:textId="77777777" w:rsidTr="00580505">
        <w:tc>
          <w:tcPr>
            <w:tcW w:w="715" w:type="dxa"/>
            <w:tcBorders>
              <w:top w:val="nil"/>
              <w:left w:val="nil"/>
              <w:bottom w:val="nil"/>
              <w:right w:val="nil"/>
            </w:tcBorders>
          </w:tcPr>
          <w:p w14:paraId="70D11C39" w14:textId="77777777" w:rsidR="00A30D28" w:rsidRPr="0008336B" w:rsidRDefault="00A30D28" w:rsidP="00580505">
            <w:pPr>
              <w:jc w:val="right"/>
              <w:rPr>
                <w:rFonts w:cs="Times New Roman"/>
                <w:szCs w:val="24"/>
              </w:rPr>
            </w:pPr>
            <w:r w:rsidRPr="0008336B">
              <w:rPr>
                <w:rFonts w:cs="Times New Roman"/>
                <w:szCs w:val="24"/>
              </w:rPr>
              <w:t>6</w:t>
            </w:r>
          </w:p>
        </w:tc>
        <w:tc>
          <w:tcPr>
            <w:tcW w:w="630" w:type="dxa"/>
            <w:tcBorders>
              <w:top w:val="nil"/>
              <w:left w:val="nil"/>
              <w:bottom w:val="nil"/>
              <w:right w:val="single" w:sz="4" w:space="0" w:color="auto"/>
            </w:tcBorders>
          </w:tcPr>
          <w:p w14:paraId="2134A634" w14:textId="77777777" w:rsidR="00A30D28" w:rsidRPr="0008336B" w:rsidRDefault="00A30D28" w:rsidP="00580505">
            <w:pPr>
              <w:rPr>
                <w:rFonts w:cs="Times New Roman"/>
                <w:b/>
                <w:color w:val="000000" w:themeColor="text1"/>
                <w:szCs w:val="24"/>
              </w:rPr>
            </w:pPr>
          </w:p>
        </w:tc>
        <w:tc>
          <w:tcPr>
            <w:tcW w:w="7717" w:type="dxa"/>
            <w:tcBorders>
              <w:top w:val="nil"/>
              <w:left w:val="single" w:sz="4" w:space="0" w:color="auto"/>
              <w:bottom w:val="nil"/>
              <w:right w:val="nil"/>
            </w:tcBorders>
          </w:tcPr>
          <w:p w14:paraId="7BD8D727" w14:textId="77777777" w:rsidR="00A30D28" w:rsidRPr="0008336B" w:rsidRDefault="00A30D28" w:rsidP="00580505">
            <w:pPr>
              <w:jc w:val="both"/>
              <w:rPr>
                <w:rFonts w:eastAsia="Calibri" w:cs="Times New Roman"/>
                <w:color w:val="000000" w:themeColor="text1"/>
                <w:szCs w:val="24"/>
              </w:rPr>
            </w:pPr>
            <m:oMathPara>
              <m:oMathParaPr>
                <m:jc m:val="left"/>
              </m:oMathParaPr>
              <m:oMath>
                <m:r>
                  <w:rPr>
                    <w:rFonts w:ascii="Cambria Math" w:hAnsi="Cambria Math" w:cs="Times New Roman"/>
                    <w:color w:val="000000" w:themeColor="text1"/>
                    <w:szCs w:val="24"/>
                  </w:rPr>
                  <m:t>RECEIVE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oMath>
            </m:oMathPara>
          </w:p>
        </w:tc>
      </w:tr>
      <w:tr w:rsidR="00A30D28" w:rsidRPr="0008336B" w14:paraId="412E32B4" w14:textId="77777777" w:rsidTr="00580505">
        <w:tc>
          <w:tcPr>
            <w:tcW w:w="715" w:type="dxa"/>
            <w:tcBorders>
              <w:top w:val="nil"/>
              <w:left w:val="nil"/>
              <w:bottom w:val="single" w:sz="4" w:space="0" w:color="auto"/>
              <w:right w:val="nil"/>
            </w:tcBorders>
          </w:tcPr>
          <w:p w14:paraId="79ABF915" w14:textId="77777777" w:rsidR="00A30D28" w:rsidRPr="0008336B" w:rsidRDefault="00A30D28" w:rsidP="00580505">
            <w:pPr>
              <w:jc w:val="right"/>
              <w:rPr>
                <w:rFonts w:cs="Times New Roman"/>
                <w:szCs w:val="24"/>
              </w:rPr>
            </w:pPr>
            <w:r w:rsidRPr="0008336B">
              <w:rPr>
                <w:rFonts w:cs="Times New Roman"/>
                <w:szCs w:val="24"/>
              </w:rPr>
              <w:t>7</w:t>
            </w:r>
          </w:p>
        </w:tc>
        <w:tc>
          <w:tcPr>
            <w:tcW w:w="8347" w:type="dxa"/>
            <w:gridSpan w:val="2"/>
            <w:tcBorders>
              <w:top w:val="nil"/>
              <w:left w:val="nil"/>
              <w:bottom w:val="single" w:sz="4" w:space="0" w:color="auto"/>
              <w:right w:val="nil"/>
            </w:tcBorders>
          </w:tcPr>
          <w:p w14:paraId="557F8660" w14:textId="77777777" w:rsidR="00A30D28" w:rsidRPr="0008336B" w:rsidRDefault="00A30D28" w:rsidP="00580505">
            <w:pPr>
              <w:rPr>
                <w:rFonts w:cs="Times New Roman"/>
              </w:rPr>
            </w:pPr>
            <w:r w:rsidRPr="0008336B">
              <w:rPr>
                <w:rFonts w:cs="Times New Roman"/>
                <w:b/>
                <w:szCs w:val="24"/>
              </w:rPr>
              <w:t>return</w:t>
            </w:r>
            <w:r w:rsidRPr="0008336B">
              <w:rPr>
                <w:rFonts w:cs="Times New Roman"/>
                <w:szCs w:val="24"/>
              </w:rPr>
              <w:t xml:space="preserve"> </w:t>
            </w:r>
            <m:oMath>
              <m:r>
                <w:rPr>
                  <w:rFonts w:ascii="Cambria Math" w:hAnsi="Cambria Math" w:cs="Times New Roman"/>
                </w:rPr>
                <m:t>W</m:t>
              </m:r>
            </m:oMath>
          </w:p>
          <w:p w14:paraId="1852F282" w14:textId="77777777" w:rsidR="00A30D28" w:rsidRPr="0008336B" w:rsidRDefault="00A30D28" w:rsidP="00580505">
            <w:pPr>
              <w:rPr>
                <w:rFonts w:eastAsiaTheme="minorHAnsi"/>
              </w:rPr>
            </w:pPr>
          </w:p>
        </w:tc>
      </w:tr>
    </w:tbl>
    <w:p w14:paraId="245BF630" w14:textId="77777777" w:rsidR="00A30D28" w:rsidRPr="0008336B" w:rsidRDefault="00A30D28" w:rsidP="00A30D28">
      <w:pPr>
        <w:spacing w:line="480" w:lineRule="auto"/>
        <w:rPr>
          <w:rFonts w:cs="Times New Roman"/>
          <w:szCs w:val="24"/>
        </w:rPr>
      </w:pPr>
    </w:p>
    <w:p w14:paraId="77005E42" w14:textId="77777777" w:rsidR="00A30D28" w:rsidRPr="0008336B" w:rsidRDefault="00A30D28" w:rsidP="00A30D28">
      <w:pPr>
        <w:spacing w:line="480" w:lineRule="auto"/>
        <w:rPr>
          <w:rFonts w:cs="Times New Roman"/>
          <w:color w:val="000000" w:themeColor="text1"/>
          <w:szCs w:val="24"/>
        </w:rPr>
      </w:pPr>
      <m:oMath>
        <m:r>
          <m:rPr>
            <m:sty m:val="bi"/>
          </m:rPr>
          <w:rPr>
            <w:rFonts w:ascii="Cambria Math" w:hAnsi="Cambria Math" w:cs="Times New Roman"/>
            <w:color w:val="000000" w:themeColor="text1"/>
            <w:szCs w:val="24"/>
          </w:rPr>
          <m:t>L</m:t>
        </m:r>
      </m:oMath>
      <w:r w:rsidRPr="0008336B">
        <w:rPr>
          <w:rFonts w:cs="Times New Roman"/>
          <w:color w:val="000000" w:themeColor="text1"/>
          <w:szCs w:val="24"/>
        </w:rPr>
        <w:t xml:space="preserve">  is useful to visualize the maximum iterations needed for the gradient descent algorithm to converge to the minimal value. </w:t>
      </w:r>
    </w:p>
    <w:p w14:paraId="642D0D79" w14:textId="77777777" w:rsidR="00A30D28" w:rsidRPr="0008336B" w:rsidRDefault="00A30D28" w:rsidP="00A30D28">
      <w:pPr>
        <w:pStyle w:val="Heading2"/>
      </w:pPr>
      <w:r w:rsidRPr="0008336B">
        <w:t xml:space="preserve">Predict the name of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k</m:t>
            </m:r>
          </m:sub>
        </m:sSub>
        <m:r>
          <m:rPr>
            <m:sty m:val="bi"/>
          </m:rPr>
          <w:rPr>
            <w:rFonts w:ascii="Cambria Math" w:hAnsi="Cambria Math"/>
          </w:rPr>
          <m:t xml:space="preserve"> </m:t>
        </m:r>
      </m:oMath>
      <w:r w:rsidRPr="0008336B">
        <w:t xml:space="preserve">though the inner geological database </w:t>
      </w:r>
      <m:oMath>
        <m:r>
          <m:rPr>
            <m:sty m:val="b"/>
          </m:rPr>
          <w:rPr>
            <w:rFonts w:ascii="Cambria Math" w:hAnsi="Cambria Math"/>
          </w:rPr>
          <m:t>Γ</m:t>
        </m:r>
      </m:oMath>
    </w:p>
    <w:p w14:paraId="2F6AD2C5" w14:textId="77777777" w:rsidR="00A30D28" w:rsidRPr="0008336B" w:rsidRDefault="00A30D28" w:rsidP="00A30D28"/>
    <w:p w14:paraId="3024940D" w14:textId="7A4F4F40" w:rsidR="00A30D28" w:rsidRPr="0008336B" w:rsidRDefault="00A30D28" w:rsidP="00A30D28">
      <w:pPr>
        <w:spacing w:line="480" w:lineRule="auto"/>
        <w:ind w:firstLine="360"/>
        <w:jc w:val="both"/>
        <w:rPr>
          <w:rFonts w:cs="Times New Roman"/>
          <w:color w:val="000000" w:themeColor="text1"/>
          <w:szCs w:val="24"/>
        </w:rPr>
      </w:pPr>
      <w:r w:rsidRPr="0008336B">
        <w:rPr>
          <w:rFonts w:cs="Times New Roman"/>
        </w:rPr>
        <w:t xml:space="preserve">In the following demonstration, we use the term </w:t>
      </w:r>
      <w:commentRangeStart w:id="630"/>
      <w:r w:rsidRPr="0008336B">
        <w:rPr>
          <w:rFonts w:cs="Times New Roman"/>
        </w:rPr>
        <w:t xml:space="preserve">“rock” instead of a geological ‘layer’ </w:t>
      </w:r>
      <w:commentRangeEnd w:id="630"/>
      <w:r w:rsidR="00CE1387">
        <w:rPr>
          <w:rStyle w:val="CommentReference"/>
        </w:rPr>
        <w:commentReference w:id="630"/>
      </w:r>
      <w:r w:rsidRPr="0008336B">
        <w:rPr>
          <w:rFonts w:cs="Times New Roman"/>
        </w:rPr>
        <w:t xml:space="preserve">to avoid confusion with the layer of the neural network. The following steps consist </w:t>
      </w:r>
      <w:del w:id="631" w:author="asus" w:date="2021-08-27T16:45:00Z">
        <w:r w:rsidRPr="0008336B" w:rsidDel="00CE1387">
          <w:rPr>
            <w:rFonts w:cs="Times New Roman"/>
          </w:rPr>
          <w:delText xml:space="preserve">to </w:delText>
        </w:r>
      </w:del>
      <w:ins w:id="632" w:author="asus" w:date="2021-08-27T16:45:00Z">
        <w:r w:rsidR="00CE1387">
          <w:rPr>
            <w:rFonts w:cs="Times New Roman"/>
          </w:rPr>
          <w:t>of</w:t>
        </w:r>
        <w:r w:rsidR="00CE1387" w:rsidRPr="0008336B">
          <w:rPr>
            <w:rFonts w:cs="Times New Roman"/>
          </w:rPr>
          <w:t xml:space="preserve"> </w:t>
        </w:r>
      </w:ins>
      <w:r w:rsidRPr="0008336B">
        <w:rPr>
          <w:rFonts w:cs="Times New Roman"/>
        </w:rPr>
        <w:t>predict</w:t>
      </w:r>
      <w:ins w:id="633" w:author="asus" w:date="2021-08-27T16:45:00Z">
        <w:r w:rsidR="00CE1387">
          <w:rPr>
            <w:rFonts w:cs="Times New Roman"/>
          </w:rPr>
          <w:t>ing</w:t>
        </w:r>
      </w:ins>
      <w:r w:rsidRPr="0008336B">
        <w:rPr>
          <w:rFonts w:cs="Times New Roman"/>
        </w:rPr>
        <w:t xml:space="preserve"> the name of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oMath>
      <w:r w:rsidRPr="0008336B">
        <w:rPr>
          <w:rFonts w:cs="Times New Roman"/>
          <w:iCs/>
          <w:szCs w:val="24"/>
        </w:rPr>
        <w:t xml:space="preserve"> </w:t>
      </w:r>
      <w:r w:rsidRPr="0008336B">
        <w:rPr>
          <w:rFonts w:cs="Times New Roman"/>
        </w:rPr>
        <w:t xml:space="preserve"> with given attributes </w:t>
      </w:r>
      <m:oMath>
        <m:sSub>
          <m:sSubPr>
            <m:ctrlPr>
              <w:rPr>
                <w:rFonts w:ascii="Cambria Math" w:hAnsi="Cambria Math" w:cs="Times New Roman"/>
                <w:b/>
                <w:i/>
              </w:rPr>
            </m:ctrlPr>
          </m:sSubPr>
          <m:e>
            <m:r>
              <w:rPr>
                <w:rFonts w:ascii="Cambria Math" w:hAnsi="Cambria Math" w:cs="Times New Roman"/>
              </w:rPr>
              <m:t>l</m:t>
            </m:r>
          </m:e>
          <m:sub>
            <m:r>
              <w:rPr>
                <w:rFonts w:ascii="Cambria Math" w:hAnsi="Cambria Math" w:cs="Times New Roman"/>
              </w:rPr>
              <m:t>attr</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  m</m:t>
            </m:r>
            <m:r>
              <m:rPr>
                <m:scr m:val="double-struck"/>
              </m:rPr>
              <w:rPr>
                <w:rFonts w:ascii="Cambria Math" w:hAnsi="Cambria Math" w:cs="Times New Roman"/>
              </w:rPr>
              <m:t xml:space="preserve">∈N  </m:t>
            </m:r>
          </m:e>
        </m:d>
      </m:oMath>
      <w:r w:rsidRPr="0008336B">
        <w:rPr>
          <w:rFonts w:cs="Times New Roman"/>
        </w:rPr>
        <w:t xml:space="preserve"> where  </w:t>
      </w:r>
      <m:oMath>
        <m:r>
          <w:rPr>
            <w:rFonts w:ascii="Cambria Math" w:hAnsi="Cambria Math" w:cs="Times New Roman"/>
            <w:szCs w:val="24"/>
          </w:rPr>
          <m:t xml:space="preserve">d </m:t>
        </m:r>
      </m:oMath>
      <w:r w:rsidRPr="0008336B">
        <w:rPr>
          <w:rFonts w:cs="Times New Roman"/>
        </w:rPr>
        <w:t xml:space="preserve"> can be the rock permeability, rock porosity, rock FGDC symbols, rock pattern, rock code, </w:t>
      </w:r>
      <w:commentRangeStart w:id="634"/>
      <w:r w:rsidRPr="0008336B">
        <w:rPr>
          <w:rFonts w:cs="Times New Roman"/>
        </w:rPr>
        <w:t>its, the rock category</w:t>
      </w:r>
      <w:commentRangeEnd w:id="634"/>
      <w:r w:rsidR="00CE1387">
        <w:rPr>
          <w:rStyle w:val="CommentReference"/>
        </w:rPr>
        <w:commentReference w:id="634"/>
      </w:r>
      <w:r w:rsidRPr="0008336B">
        <w:rPr>
          <w:rFonts w:cs="Times New Roman"/>
        </w:rPr>
        <w:t>, etc.</w:t>
      </w:r>
    </w:p>
    <w:p w14:paraId="06509151" w14:textId="77777777" w:rsidR="00A30D28" w:rsidRPr="0008336B" w:rsidRDefault="00A30D28" w:rsidP="00A30D28">
      <w:pPr>
        <w:spacing w:line="480" w:lineRule="auto"/>
        <w:ind w:firstLine="360"/>
        <w:jc w:val="both"/>
        <w:rPr>
          <w:rFonts w:cs="Times New Roman"/>
        </w:rPr>
      </w:pPr>
    </w:p>
    <w:p w14:paraId="5BE374B1" w14:textId="77777777" w:rsidR="00A30D28" w:rsidRPr="0008336B" w:rsidRDefault="00A30D28" w:rsidP="00A30D28">
      <w:pPr>
        <w:pStyle w:val="ListParagraph"/>
        <w:numPr>
          <w:ilvl w:val="0"/>
          <w:numId w:val="34"/>
        </w:numPr>
        <w:spacing w:line="480" w:lineRule="auto"/>
        <w:rPr>
          <w:rStyle w:val="Strong"/>
          <w:rFonts w:cs="Times New Roman"/>
          <w:b w:val="0"/>
          <w:i/>
          <w:szCs w:val="23"/>
          <w:bdr w:val="none" w:sz="0" w:space="0" w:color="auto" w:frame="1"/>
          <w:shd w:val="clear" w:color="auto" w:fill="FFFFFF"/>
        </w:rPr>
      </w:pPr>
      <w:r w:rsidRPr="0008336B">
        <w:rPr>
          <w:rStyle w:val="Strong"/>
          <w:rFonts w:cs="Times New Roman"/>
          <w:b w:val="0"/>
          <w:i/>
          <w:szCs w:val="23"/>
          <w:bdr w:val="none" w:sz="0" w:space="0" w:color="auto" w:frame="1"/>
          <w:shd w:val="clear" w:color="auto" w:fill="FFFFFF"/>
        </w:rPr>
        <w:t xml:space="preserve">Stage 1: Initialize the neural network </w:t>
      </w:r>
    </w:p>
    <w:p w14:paraId="400080D8" w14:textId="77777777" w:rsidR="00A30D28" w:rsidRPr="0008336B" w:rsidRDefault="00A30D28" w:rsidP="00A30D28">
      <w:pPr>
        <w:spacing w:line="480" w:lineRule="auto"/>
        <w:jc w:val="both"/>
        <w:rPr>
          <w:rFonts w:cs="Times New Roman"/>
        </w:rPr>
      </w:pPr>
      <w:r w:rsidRPr="0008336B">
        <w:rPr>
          <w:rFonts w:cs="Times New Roman"/>
        </w:rPr>
        <w:t xml:space="preserve">Suppose, the input vector </w:t>
      </w:r>
      <m:oMath>
        <m:r>
          <m:rPr>
            <m:sty m:val="bi"/>
          </m:rPr>
          <w:rPr>
            <w:rFonts w:ascii="Cambria Math" w:hAnsi="Cambria Math" w:cs="Times New Roman"/>
          </w:rPr>
          <m:t>x</m:t>
        </m:r>
      </m:oMath>
      <w:r w:rsidRPr="0008336B">
        <w:rPr>
          <w:rFonts w:cs="Times New Roman"/>
        </w:rPr>
        <w:t xml:space="preserve"> is the feature of database </w:t>
      </w:r>
      <m:oMath>
        <m:r>
          <m:rPr>
            <m:sty m:val="p"/>
          </m:rPr>
          <w:rPr>
            <w:rFonts w:ascii="Cambria Math" w:hAnsi="Cambria Math" w:cs="Times New Roman"/>
          </w:rPr>
          <m:t>Γ</m:t>
        </m:r>
      </m:oMath>
      <w:r w:rsidRPr="0008336B">
        <w:rPr>
          <w:rFonts w:cs="Times New Roman"/>
        </w:rPr>
        <w:t xml:space="preserve">(electrical property of rocks </w:t>
      </w:r>
      <w:r w:rsidRPr="0008336B">
        <w:rPr>
          <w:rFonts w:cs="Times New Roman"/>
        </w:rPr>
        <w:fldChar w:fldCharType="begin" w:fldLock="1"/>
      </w:r>
      <w:r w:rsidRPr="0008336B">
        <w:rPr>
          <w:rFonts w:cs="Times New Roman"/>
        </w:rPr>
        <w:instrText>ADDIN CSL_CITATION {"citationItems":[{"id":"ITEM-1","itemData":{"DOI":"https://doi.org/10.1130/SPE36-p299","ISBN":"9780813720364","abstract":"Electrolytic conductors.—The electrical conductivity of rocks and soils in place is generally due almost entirely to the moisture content. With some exceptions, the solid minerals which constitute the rock or soil are good insulators. Thus, the conductivity is not an essential property of the rock or rock type; it depends not only upon the capacity of the rock to absorb water and upon the kind and structure of its pore spaces, but also upon the amount and composition of the water retained. Hence, the conductivity may depend to an important extent upon the accident of the geological and climatic environment in which the material happens to find itself. It follows that resistivities tabulated in the literature should not be used to predict the resistivity of a similar type of soil or rock unless the moisture contents and salini? ties are comparable. In the case of anisotropic rocks, the conductivity is generally strongly dependent upon direction. For example, in schistose or well-stratified rocks the conductivity along the bedding may be 100 times that in the perpendicular direc? tion. In view of the foregoing considerations, the utility of tabulated data concern? ing the electrical resistivity of rocks is limited. In general, such data indicate merely the order of magnitude of the resistivities to be expected, and those who require values of good reliability concerning the resistivities of rocks in a specific region","author":[{"dropping-particle":"","family":"Slichter","given":"Louis B.","non-dropping-particle":"","parse-names":false,"suffix":""},{"dropping-particle":"","family":"Telkes","given":"M.","non-dropping-particle":"","parse-names":false,"suffix":""}],"edition":"Geological","editor":[{"dropping-particle":"","family":"Spicer","given":"Francis Birch Chairman","non-dropping-particle":"","parse-names":false,"suffix":""},{"dropping-particle":"","family":"Schairer","given":"J. F","non-dropping-particle":"","parse-names":false,"suffix":""},{"dropping-particle":"","family":"Cecil","given":"Spicer H.","non-dropping-particle":"","parse-names":false,"suffix":""}],"id":"ITEM-1","issued":{"date-parts":[["1942"]]},"number-of-pages":"320","publisher":"© 1942 Geological Society of America","publisher-place":"Washington DC","title":"Electrical Properties of Rocks and Minerals","type":"book"},"uris":["http://www.mendeley.com/documents/?uuid=dc2aa090-3b67-4bc3-a9f0-c251903b3635"]},{"id":"ITEM-2","itemData":{"DOI":"10.1190/1.9781560802631.ch3","ISBN":"9781560802631","abstract":"The aim of geophysical surveys is to obtain information on subsurface geology. While execution of surveys using specific techniques may differ in detail, it will almost invariably consist of three steps: surveying, data processing, and data interpretation. A successful survey will yield more information on the geological target—its existence, location, shape, size, etc. New information is obtained by interpreting geophysical data. The success of a survey depends to a large extent on decisions made before the survey initiation. An exploration geophysicist working for a mining company is often asked the following question: Can we use geophysics in prospecting for this particular commodity? If yes, what techniques should we use and how do we specify survey parameter. Decisions that are usually based on experience often cannot be justified scientifically. The proper approach would be to carry out test surveys to investigate the physical properties of the target and other bodies that might interfere with its response. In recent years, exploration geophysics has progressed beyond target finding to mapping subsurface geology. Analyzing the sequence of geophysical survey steps as shown in Figure 1, the main flow (surveying, processing, interpretation) and the associated areas of research can be identified. To make an intelligent decision on the use of a technique, the geophysicist should have at least a rudimentary knowledge of the physical properties of the target and the surrounding media the response of which might interfere with target identification. Most physical property studies have been done in the laboratory on samples collected in the field. While this approach may be satisfactory for some geophysical methods (gravity, magnetics), it is not for others. Electrical properties of earth materials vary substantially (by several orders of magnitude) depending on whether they are measured in situ or in a laboratory. It is virtually impossible to simulate real conditions in the laboratory. An attempt can be made to recompose the original water content, but microinhomogeneities typical of many geological environments (e.g., rock fractures and their frequency and variation with depth) cannot be duplicated.","author":[{"dropping-particle":"","family":"Palacky","given":"G. J.","non-dropping-particle":"","parse-names":false,"suffix":""}],"container-title":"Geophysics","id":"ITEM-2","issued":{"date-parts":[["1988"]]},"page":"52-129","title":"Resistivity Characteristics of Geologic Targets","type":"article-journal","volume":"3"},"uris":["http://www.mendeley.com/documents/?uuid=8c28b47d-5ab4-4f4b-9355-fe0314aafb47"]}],"mendeley":{"formattedCitation":"(Slichter and Telkes, 1942; Palacky, 1988)","plainTextFormattedCitation":"(Slichter and Telkes, 1942; Palacky, 1988)","previouslyFormattedCitation":"(Slichter and Telkes, 1942; Palacky, 1988)"},"properties":{"noteIndex":0},"schema":"https://github.com/citation-style-language/schema/raw/master/csl-citation.json"}</w:instrText>
      </w:r>
      <w:r w:rsidRPr="0008336B">
        <w:rPr>
          <w:rFonts w:cs="Times New Roman"/>
        </w:rPr>
        <w:fldChar w:fldCharType="separate"/>
      </w:r>
      <w:r w:rsidRPr="0008336B">
        <w:rPr>
          <w:rFonts w:cs="Times New Roman"/>
          <w:noProof/>
        </w:rPr>
        <w:t>(Slichter and Telkes, 1942; Palacky, 1988)</w:t>
      </w:r>
      <w:r w:rsidRPr="0008336B">
        <w:rPr>
          <w:rFonts w:cs="Times New Roman"/>
        </w:rPr>
        <w:fldChar w:fldCharType="end"/>
      </w:r>
      <w:r w:rsidRPr="0008336B">
        <w:rPr>
          <w:rFonts w:cs="Times New Roman"/>
        </w:rPr>
        <w:t xml:space="preserve">, </w:t>
      </w:r>
      <w:commentRangeStart w:id="635"/>
      <w:r w:rsidRPr="0008336B">
        <w:rPr>
          <w:rFonts w:cs="Times New Roman"/>
        </w:rPr>
        <w:t xml:space="preserve">the </w:t>
      </w:r>
      <w:commentRangeStart w:id="636"/>
      <w:r w:rsidRPr="0008336B">
        <w:rPr>
          <w:rFonts w:cs="Times New Roman"/>
        </w:rPr>
        <w:t>layer’</w:t>
      </w:r>
      <w:commentRangeEnd w:id="636"/>
      <w:r w:rsidR="00CE1387">
        <w:rPr>
          <w:rStyle w:val="CommentReference"/>
        </w:rPr>
        <w:commentReference w:id="636"/>
      </w:r>
      <w:r w:rsidRPr="0008336B">
        <w:rPr>
          <w:rFonts w:cs="Times New Roman"/>
        </w:rPr>
        <w:t xml:space="preserve"> FDCG symbols the layer porosity</w:t>
      </w:r>
      <w:commentRangeEnd w:id="635"/>
      <w:r w:rsidR="00CE1387">
        <w:rPr>
          <w:rStyle w:val="CommentReference"/>
        </w:rPr>
        <w:commentReference w:id="635"/>
      </w:r>
      <w:r w:rsidRPr="0008336B">
        <w:rPr>
          <w:rFonts w:cs="Times New Roman"/>
        </w:rPr>
        <w:t xml:space="preserve">, the layer permeability, layer pattern, layer codes, layer label, etc.,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Pr="0008336B">
        <w:rPr>
          <w:rFonts w:cs="Times New Roman"/>
        </w:rPr>
        <w:t xml:space="preserve"> is a matrix  of all features existing in the PT database </w:t>
      </w:r>
      <m:oMath>
        <m:r>
          <m:rPr>
            <m:sty m:val="p"/>
          </m:rPr>
          <w:rPr>
            <w:rFonts w:ascii="Cambria Math" w:hAnsi="Cambria Math" w:cs="Times New Roman"/>
          </w:rPr>
          <m:t>Γ</m:t>
        </m:r>
      </m:oMath>
      <w:r w:rsidRPr="0008336B">
        <w:rPr>
          <w:rFonts w:cs="Times New Roman"/>
        </w:rPr>
        <w:t xml:space="preserve">. For training and evaluating we considered the layer name as the output vector </w:t>
      </w:r>
      <m:oMath>
        <m:r>
          <m:rPr>
            <m:sty m:val="bi"/>
          </m:rPr>
          <w:rPr>
            <w:rFonts w:ascii="Cambria Math" w:hAnsi="Cambria Math" w:cs="Times New Roman"/>
          </w:rPr>
          <m:t>o</m:t>
        </m:r>
      </m:oMath>
      <w:r w:rsidRPr="0008336B">
        <w:rPr>
          <w:rFonts w:cs="Times New Roman"/>
        </w:rPr>
        <w:t>.  Referring to the figure below (</w:t>
      </w:r>
      <w:r w:rsidRPr="0008336B">
        <w:rPr>
          <w:rFonts w:cs="Times New Roman"/>
        </w:rPr>
        <w:fldChar w:fldCharType="begin"/>
      </w:r>
      <w:r w:rsidRPr="0008336B">
        <w:rPr>
          <w:rFonts w:cs="Times New Roman"/>
        </w:rPr>
        <w:instrText xml:space="preserve"> REF _Ref80211210 \h  \* MERGEFORMAT </w:instrText>
      </w:r>
      <w:r w:rsidRPr="0008336B">
        <w:rPr>
          <w:rFonts w:cs="Times New Roman"/>
        </w:rPr>
      </w:r>
      <w:r w:rsidRPr="0008336B">
        <w:rPr>
          <w:rFonts w:cs="Times New Roman"/>
        </w:rPr>
        <w:fldChar w:fldCharType="separate"/>
      </w:r>
      <w:r w:rsidRPr="0008336B">
        <w:t xml:space="preserve">Figure </w:t>
      </w:r>
      <w:r w:rsidRPr="0008336B">
        <w:rPr>
          <w:noProof/>
        </w:rPr>
        <w:t>15</w:t>
      </w:r>
      <w:r w:rsidRPr="0008336B">
        <w:rPr>
          <w:rFonts w:cs="Times New Roman"/>
        </w:rPr>
        <w:fldChar w:fldCharType="end"/>
      </w:r>
      <w:r w:rsidRPr="0008336B">
        <w:rPr>
          <w:rFonts w:cs="Times New Roman"/>
        </w:rPr>
        <w:t xml:space="preserve">), the output of the first layer is the input of layer </w:t>
      </w:r>
      <m:oMath>
        <m:r>
          <w:rPr>
            <w:rFonts w:ascii="Cambria Math" w:hAnsi="Cambria Math" w:cs="Times New Roman"/>
          </w:rPr>
          <m:t>y</m:t>
        </m:r>
      </m:oMath>
      <w:r w:rsidRPr="0008336B">
        <w:rPr>
          <w:rFonts w:cs="Times New Roman"/>
        </w:rPr>
        <w:t xml:space="preserve">. </w:t>
      </w:r>
    </w:p>
    <w:p w14:paraId="6E5BB070" w14:textId="77777777" w:rsidR="00A30D28" w:rsidRPr="0008336B" w:rsidRDefault="00A30D28" w:rsidP="00A30D28">
      <w:pPr>
        <w:pStyle w:val="ListParagraph"/>
        <w:spacing w:line="480" w:lineRule="auto"/>
        <w:ind w:left="0"/>
        <w:jc w:val="both"/>
        <w:rPr>
          <w:rFonts w:cs="Times New Roman"/>
          <w:szCs w:val="23"/>
          <w:shd w:val="clear" w:color="auto" w:fill="FFFFFF"/>
        </w:rPr>
      </w:pPr>
      <w:r w:rsidRPr="0008336B">
        <w:rPr>
          <w:rFonts w:cs="Times New Roman"/>
          <w:szCs w:val="23"/>
          <w:shd w:val="clear" w:color="auto" w:fill="FFFFFF"/>
        </w:rPr>
        <w:t>Beforehand </w:t>
      </w:r>
      <w:r w:rsidRPr="0008336B">
        <w:rPr>
          <w:rStyle w:val="Strong"/>
          <w:rFonts w:cs="Times New Roman"/>
          <w:b w:val="0"/>
          <w:szCs w:val="23"/>
          <w:bdr w:val="none" w:sz="0" w:space="0" w:color="auto" w:frame="1"/>
          <w:shd w:val="clear" w:color="auto" w:fill="FFFFFF"/>
        </w:rPr>
        <w:t xml:space="preserve">we initialize the neural network </w:t>
      </w:r>
      <w:r w:rsidRPr="0008336B">
        <w:rPr>
          <w:rFonts w:cs="Times New Roman"/>
          <w:szCs w:val="23"/>
          <w:shd w:val="clear" w:color="auto" w:fill="FFFFFF"/>
        </w:rPr>
        <w:t xml:space="preserve">ready for training using </w:t>
      </w:r>
      <w:r w:rsidRPr="0008336B">
        <w:rPr>
          <w:rFonts w:ascii="Copperplate Gothic Light" w:hAnsi="Copperplate Gothic Light" w:cs="Times New Roman"/>
          <w:szCs w:val="24"/>
        </w:rPr>
        <w:t>I</w:t>
      </w:r>
      <w:r w:rsidRPr="0008336B">
        <w:rPr>
          <w:rFonts w:ascii="Copperplate Gothic Light" w:hAnsi="Copperplate Gothic Light" w:cs="Times New Roman"/>
          <w:sz w:val="16"/>
          <w:szCs w:val="16"/>
        </w:rPr>
        <w:t>NITIALIZE</w:t>
      </w:r>
      <w:r w:rsidRPr="0008336B">
        <w:rPr>
          <w:rFonts w:ascii="Copperplate Gothic Light" w:hAnsi="Copperplate Gothic Light" w:cs="Times New Roman"/>
          <w:szCs w:val="24"/>
        </w:rPr>
        <w:t>N</w:t>
      </w:r>
      <w:r w:rsidRPr="0008336B">
        <w:rPr>
          <w:rFonts w:ascii="Copperplate Gothic Light" w:hAnsi="Copperplate Gothic Light" w:cs="Times New Roman"/>
          <w:sz w:val="16"/>
          <w:szCs w:val="16"/>
        </w:rPr>
        <w:t>ET</w:t>
      </w:r>
      <w:r w:rsidRPr="0008336B">
        <w:rPr>
          <w:rFonts w:cs="Times New Roman"/>
          <w:szCs w:val="24"/>
        </w:rPr>
        <w:t xml:space="preserve"> function </w:t>
      </w:r>
      <w:r w:rsidRPr="0008336B">
        <w:rPr>
          <w:rFonts w:cs="Times New Roman"/>
          <w:szCs w:val="23"/>
          <w:shd w:val="clear" w:color="auto" w:fill="FFFFFF"/>
        </w:rPr>
        <w:t xml:space="preserve">such that the params </w:t>
      </w:r>
      <m:oMath>
        <m:sSub>
          <m:sSubPr>
            <m:ctrlPr>
              <w:rPr>
                <w:rFonts w:ascii="Cambria Math" w:eastAsiaTheme="minorHAnsi" w:hAnsi="Cambria Math" w:cs="Times New Roman"/>
                <w:i/>
                <w:szCs w:val="24"/>
                <w:lang w:eastAsia="en-US"/>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 xml:space="preserve">, </m:t>
        </m:r>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J</m:t>
            </m:r>
          </m:e>
          <m:sub>
            <m:r>
              <w:rPr>
                <w:rFonts w:ascii="Cambria Math" w:hAnsi="Cambria Math" w:cs="Times New Roman"/>
                <w:szCs w:val="24"/>
              </w:rPr>
              <m:t>N</m:t>
            </m:r>
          </m:sub>
        </m:sSub>
        <m:r>
          <w:rPr>
            <w:rFonts w:ascii="Cambria Math" w:hAnsi="Cambria Math" w:cs="Times New Roman"/>
            <w:szCs w:val="24"/>
          </w:rPr>
          <m:t xml:space="preserve"> </m:t>
        </m:r>
      </m:oMath>
      <w:r w:rsidRPr="0008336B">
        <w:rPr>
          <w:rFonts w:cs="Times New Roman"/>
          <w:szCs w:val="24"/>
        </w:rPr>
        <w:t xml:space="preserve"> and </w:t>
      </w:r>
      <m:oMath>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K</m:t>
            </m:r>
          </m:e>
          <m:sub>
            <m:r>
              <w:rPr>
                <w:rFonts w:ascii="Cambria Math" w:hAnsi="Cambria Math" w:cs="Times New Roman"/>
                <w:szCs w:val="24"/>
              </w:rPr>
              <m:t>N</m:t>
            </m:r>
          </m:sub>
        </m:sSub>
      </m:oMath>
      <w:r w:rsidRPr="0008336B">
        <w:rPr>
          <w:rFonts w:cs="Times New Roman"/>
          <w:szCs w:val="24"/>
        </w:rPr>
        <w:t xml:space="preserve"> are </w:t>
      </w:r>
      <w:r w:rsidRPr="0008336B">
        <w:rPr>
          <w:rFonts w:cs="Times New Roman"/>
          <w:szCs w:val="23"/>
          <w:shd w:val="clear" w:color="auto" w:fill="FFFFFF"/>
        </w:rPr>
        <w:t xml:space="preserve">the number of inputs, the number of the hidden layer, and the number of outputs respectively. The pseudocode for network initialization is given as: </w:t>
      </w:r>
    </w:p>
    <w:p w14:paraId="4E8CADF3" w14:textId="77777777" w:rsidR="00A30D28" w:rsidRPr="0008336B" w:rsidRDefault="00A30D28" w:rsidP="00A30D28">
      <w:pPr>
        <w:pStyle w:val="ListParagraph"/>
        <w:ind w:left="0"/>
        <w:rPr>
          <w:rFonts w:cs="Times New Roman"/>
          <w:szCs w:val="24"/>
        </w:rPr>
      </w:pPr>
    </w:p>
    <w:tbl>
      <w:tblPr>
        <w:tblStyle w:val="TableGrid"/>
        <w:tblW w:w="0" w:type="auto"/>
        <w:tblInd w:w="0" w:type="dxa"/>
        <w:tblLook w:val="04A0" w:firstRow="1" w:lastRow="0" w:firstColumn="1" w:lastColumn="0" w:noHBand="0" w:noVBand="1"/>
      </w:tblPr>
      <w:tblGrid>
        <w:gridCol w:w="698"/>
        <w:gridCol w:w="602"/>
        <w:gridCol w:w="443"/>
        <w:gridCol w:w="6897"/>
      </w:tblGrid>
      <w:tr w:rsidR="00A30D28" w:rsidRPr="0008336B" w14:paraId="68C887B9" w14:textId="77777777" w:rsidTr="00580505">
        <w:tc>
          <w:tcPr>
            <w:tcW w:w="8640" w:type="dxa"/>
            <w:gridSpan w:val="4"/>
            <w:tcBorders>
              <w:top w:val="single" w:sz="4" w:space="0" w:color="auto"/>
              <w:left w:val="nil"/>
              <w:bottom w:val="nil"/>
              <w:right w:val="nil"/>
            </w:tcBorders>
          </w:tcPr>
          <w:p w14:paraId="05FA2776" w14:textId="77777777" w:rsidR="00A30D28" w:rsidRPr="0008336B" w:rsidRDefault="00A30D28" w:rsidP="00580505">
            <w:pPr>
              <w:pStyle w:val="ListParagraph"/>
              <w:spacing w:line="360" w:lineRule="auto"/>
              <w:ind w:left="0"/>
              <w:rPr>
                <w:rFonts w:cs="Times New Roman"/>
                <w:szCs w:val="24"/>
              </w:rPr>
            </w:pPr>
            <w:r w:rsidRPr="0008336B">
              <w:rPr>
                <w:rFonts w:ascii="Copperplate Gothic Light" w:hAnsi="Copperplate Gothic Light" w:cs="Times New Roman"/>
                <w:szCs w:val="24"/>
              </w:rPr>
              <w:t>I</w:t>
            </w:r>
            <w:r w:rsidRPr="0008336B">
              <w:rPr>
                <w:rFonts w:ascii="Copperplate Gothic Light" w:hAnsi="Copperplate Gothic Light" w:cs="Times New Roman"/>
                <w:sz w:val="16"/>
                <w:szCs w:val="16"/>
              </w:rPr>
              <w:t>NITIALIZE</w:t>
            </w:r>
            <w:r w:rsidRPr="0008336B">
              <w:rPr>
                <w:rFonts w:ascii="Copperplate Gothic Light" w:hAnsi="Copperplate Gothic Light" w:cs="Times New Roman"/>
                <w:szCs w:val="24"/>
              </w:rPr>
              <w:t>N</w:t>
            </w:r>
            <w:r w:rsidRPr="0008336B">
              <w:rPr>
                <w:rFonts w:ascii="Copperplate Gothic Light" w:hAnsi="Copperplate Gothic Light" w:cs="Times New Roman"/>
                <w:sz w:val="16"/>
                <w:szCs w:val="16"/>
              </w:rPr>
              <w:t>ET</w:t>
            </w:r>
            <w:r w:rsidRPr="0008336B">
              <w:rPr>
                <w:rFonts w:ascii="Copperplate Gothic Light" w:hAnsi="Copperplate Gothic Light" w:cs="Times New Roman"/>
                <w:szCs w:val="24"/>
              </w:rPr>
              <w:t xml:space="preserve"> </w:t>
            </w:r>
            <w:r w:rsidRPr="0008336B">
              <w:rPr>
                <w:rFonts w:cs="Times New Roman"/>
                <w:szCs w:val="24"/>
              </w:rPr>
              <w:t>(</w:t>
            </w:r>
            <m:oMath>
              <m:sSub>
                <m:sSubPr>
                  <m:ctrlPr>
                    <w:rPr>
                      <w:rFonts w:ascii="Cambria Math" w:eastAsiaTheme="minorHAnsi" w:hAnsi="Cambria Math" w:cs="Times New Roman"/>
                      <w:i/>
                      <w:szCs w:val="24"/>
                      <w:lang w:eastAsia="en-US"/>
                    </w:rPr>
                  </m:ctrlPr>
                </m:sSubPr>
                <m:e>
                  <m:r>
                    <w:rPr>
                      <w:rFonts w:ascii="Cambria Math" w:hAnsi="Cambria Math" w:cs="Times New Roman"/>
                      <w:szCs w:val="24"/>
                    </w:rPr>
                    <m:t>I</m:t>
                  </m:r>
                </m:e>
                <m:sub>
                  <m:r>
                    <w:rPr>
                      <w:rFonts w:ascii="Cambria Math" w:hAnsi="Cambria Math" w:cs="Times New Roman"/>
                      <w:szCs w:val="24"/>
                    </w:rPr>
                    <m:t>N</m:t>
                  </m:r>
                </m:sub>
              </m:sSub>
            </m:oMath>
            <w:r w:rsidRPr="0008336B">
              <w:rPr>
                <w:rFonts w:cs="Times New Roman"/>
                <w:szCs w:val="24"/>
              </w:rPr>
              <w:t xml:space="preserve">, </w:t>
            </w:r>
            <m:oMath>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J</m:t>
                  </m:r>
                </m:e>
                <m:sub>
                  <m:r>
                    <w:rPr>
                      <w:rFonts w:ascii="Cambria Math" w:hAnsi="Cambria Math" w:cs="Times New Roman"/>
                      <w:szCs w:val="24"/>
                    </w:rPr>
                    <m:t>N</m:t>
                  </m:r>
                </m:sub>
              </m:sSub>
            </m:oMath>
            <w:r w:rsidRPr="0008336B">
              <w:rPr>
                <w:rFonts w:cs="Times New Roman"/>
                <w:szCs w:val="24"/>
              </w:rPr>
              <w:t xml:space="preserve">, </w:t>
            </w:r>
            <m:oMath>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K</m:t>
                  </m:r>
                </m:e>
                <m:sub>
                  <m:r>
                    <w:rPr>
                      <w:rFonts w:ascii="Cambria Math" w:hAnsi="Cambria Math" w:cs="Times New Roman"/>
                      <w:szCs w:val="24"/>
                    </w:rPr>
                    <m:t>N</m:t>
                  </m:r>
                </m:sub>
              </m:sSub>
            </m:oMath>
            <w:r w:rsidRPr="0008336B">
              <w:rPr>
                <w:rFonts w:cs="Times New Roman"/>
                <w:szCs w:val="24"/>
              </w:rPr>
              <w:t>)</w:t>
            </w:r>
          </w:p>
        </w:tc>
      </w:tr>
      <w:tr w:rsidR="00A30D28" w:rsidRPr="0008336B" w14:paraId="38B13F43" w14:textId="77777777" w:rsidTr="00580505">
        <w:tc>
          <w:tcPr>
            <w:tcW w:w="698" w:type="dxa"/>
            <w:tcBorders>
              <w:top w:val="nil"/>
              <w:left w:val="nil"/>
              <w:bottom w:val="nil"/>
              <w:right w:val="nil"/>
            </w:tcBorders>
          </w:tcPr>
          <w:p w14:paraId="700BA456" w14:textId="77777777" w:rsidR="00A30D28" w:rsidRPr="0008336B" w:rsidRDefault="00A30D28" w:rsidP="00580505">
            <w:pPr>
              <w:jc w:val="right"/>
            </w:pPr>
            <w:r w:rsidRPr="0008336B">
              <w:t>1</w:t>
            </w:r>
          </w:p>
        </w:tc>
        <w:tc>
          <w:tcPr>
            <w:tcW w:w="7942" w:type="dxa"/>
            <w:gridSpan w:val="3"/>
            <w:tcBorders>
              <w:top w:val="nil"/>
              <w:left w:val="nil"/>
              <w:bottom w:val="nil"/>
              <w:right w:val="nil"/>
            </w:tcBorders>
          </w:tcPr>
          <w:p w14:paraId="09AC792C" w14:textId="77777777" w:rsidR="00A30D28" w:rsidRPr="0008336B" w:rsidRDefault="00DC3331" w:rsidP="00580505">
            <w:pPr>
              <w:spacing w:line="276" w:lineRule="auto"/>
              <w:rPr>
                <w:rFonts w:cs="Times New Roman"/>
                <w:color w:val="000000" w:themeColor="text1"/>
                <w:szCs w:val="24"/>
              </w:rPr>
            </w:pPr>
            <m:oMath>
              <m:sSub>
                <m:sSubPr>
                  <m:ctrlPr>
                    <w:rPr>
                      <w:rFonts w:ascii="Cambria Math" w:eastAsiaTheme="minorHAnsi" w:hAnsi="Cambria Math" w:cs="Times New Roman"/>
                      <w:i/>
                      <w:szCs w:val="24"/>
                      <w:lang w:eastAsia="en-US"/>
                    </w:rPr>
                  </m:ctrlPr>
                </m:sSubPr>
                <m:e>
                  <m:r>
                    <w:rPr>
                      <w:rFonts w:ascii="Cambria Math" w:hAnsi="Cambria Math" w:cs="Times New Roman"/>
                      <w:szCs w:val="24"/>
                    </w:rPr>
                    <m:t>Net</m:t>
                  </m:r>
                </m:e>
                <m:sub>
                  <m:r>
                    <w:rPr>
                      <w:rFonts w:ascii="Cambria Math" w:hAnsi="Cambria Math" w:cs="Times New Roman"/>
                      <w:szCs w:val="24"/>
                    </w:rPr>
                    <m:t>jk</m:t>
                  </m:r>
                </m:sub>
              </m:sSub>
            </m:oMath>
            <w:r w:rsidR="00A30D28" w:rsidRPr="0008336B">
              <w:rPr>
                <w:rFonts w:cs="Times New Roman"/>
                <w:szCs w:val="24"/>
              </w:rPr>
              <w:t xml:space="preserve"> </w:t>
            </w:r>
            <m:oMath>
              <m:r>
                <w:rPr>
                  <w:rFonts w:ascii="Cambria Math" w:hAnsi="Cambria Math" w:cs="Times New Roman"/>
                  <w:szCs w:val="24"/>
                </w:rPr>
                <m:t>←0</m:t>
              </m:r>
            </m:oMath>
            <w:r w:rsidR="00A30D28" w:rsidRPr="0008336B">
              <w:rPr>
                <w:rFonts w:cs="Times New Roman"/>
                <w:szCs w:val="24"/>
              </w:rPr>
              <w:t xml:space="preserve"> </w:t>
            </w:r>
            <w:r w:rsidR="00A30D28" w:rsidRPr="0008336B">
              <w:rPr>
                <w:rFonts w:cs="Times New Roman"/>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szCs w:val="24"/>
              </w:rPr>
              <w:t>Empty neuron</w:t>
            </w:r>
          </w:p>
        </w:tc>
      </w:tr>
      <w:tr w:rsidR="00A30D28" w:rsidRPr="0008336B" w14:paraId="607CAAA9" w14:textId="77777777" w:rsidTr="00580505">
        <w:tc>
          <w:tcPr>
            <w:tcW w:w="698" w:type="dxa"/>
            <w:tcBorders>
              <w:top w:val="nil"/>
              <w:left w:val="nil"/>
              <w:bottom w:val="nil"/>
              <w:right w:val="nil"/>
            </w:tcBorders>
          </w:tcPr>
          <w:p w14:paraId="02D4C29D" w14:textId="77777777" w:rsidR="00A30D28" w:rsidRPr="0008336B" w:rsidRDefault="00A30D28" w:rsidP="00580505">
            <w:pPr>
              <w:jc w:val="right"/>
            </w:pPr>
            <w:r w:rsidRPr="0008336B">
              <w:t>2</w:t>
            </w:r>
          </w:p>
        </w:tc>
        <w:tc>
          <w:tcPr>
            <w:tcW w:w="7942" w:type="dxa"/>
            <w:gridSpan w:val="3"/>
            <w:tcBorders>
              <w:top w:val="nil"/>
              <w:left w:val="nil"/>
              <w:bottom w:val="nil"/>
              <w:right w:val="nil"/>
            </w:tcBorders>
          </w:tcPr>
          <w:p w14:paraId="373AA946" w14:textId="77777777" w:rsidR="00A30D28" w:rsidRPr="0008336B" w:rsidRDefault="00DC3331" w:rsidP="00580505">
            <w:pPr>
              <w:pStyle w:val="ListParagraph"/>
              <w:ind w:left="0"/>
              <w:rPr>
                <w:rFonts w:cs="Times New Roman"/>
                <w:szCs w:val="24"/>
              </w:rPr>
            </w:pPr>
            <m:oMathPara>
              <m:oMathParaPr>
                <m:jc m:val="left"/>
              </m:oMathParaPr>
              <m:oMath>
                <m:sSub>
                  <m:sSubPr>
                    <m:ctrlPr>
                      <w:rPr>
                        <w:rFonts w:ascii="Cambria Math" w:hAnsi="Cambria Math" w:cs="Times New Roman"/>
                        <w:i/>
                        <w:szCs w:val="24"/>
                        <w:lang w:eastAsia="en-US"/>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 xml:space="preserve"> ←0</m:t>
                </m:r>
              </m:oMath>
            </m:oMathPara>
          </w:p>
        </w:tc>
      </w:tr>
      <w:tr w:rsidR="00A30D28" w:rsidRPr="0008336B" w14:paraId="4BF52DBB" w14:textId="77777777" w:rsidTr="00580505">
        <w:tc>
          <w:tcPr>
            <w:tcW w:w="698" w:type="dxa"/>
            <w:tcBorders>
              <w:top w:val="nil"/>
              <w:left w:val="nil"/>
              <w:bottom w:val="nil"/>
              <w:right w:val="nil"/>
            </w:tcBorders>
          </w:tcPr>
          <w:p w14:paraId="29AC0A22" w14:textId="77777777" w:rsidR="00A30D28" w:rsidRPr="0008336B" w:rsidRDefault="00A30D28" w:rsidP="00580505">
            <w:pPr>
              <w:jc w:val="right"/>
            </w:pPr>
            <w:r w:rsidRPr="0008336B">
              <w:t>3</w:t>
            </w:r>
          </w:p>
        </w:tc>
        <w:tc>
          <w:tcPr>
            <w:tcW w:w="7942" w:type="dxa"/>
            <w:gridSpan w:val="3"/>
            <w:tcBorders>
              <w:top w:val="nil"/>
              <w:left w:val="nil"/>
              <w:bottom w:val="nil"/>
              <w:right w:val="nil"/>
            </w:tcBorders>
          </w:tcPr>
          <w:p w14:paraId="480D940A" w14:textId="77777777" w:rsidR="00A30D28" w:rsidRPr="0008336B" w:rsidRDefault="00A30D28" w:rsidP="00580505">
            <w:pPr>
              <w:rPr>
                <w:rFonts w:eastAsiaTheme="minorHAnsi" w:cs="Times New Roman"/>
                <w:b/>
                <w:szCs w:val="24"/>
              </w:rPr>
            </w:pPr>
            <w:r w:rsidRPr="0008336B">
              <w:rPr>
                <w:rFonts w:cs="Times New Roman"/>
                <w:b/>
                <w:szCs w:val="24"/>
              </w:rPr>
              <w:t>for</w:t>
            </w:r>
            <m:oMath>
              <m:r>
                <w:rPr>
                  <w:rFonts w:ascii="Cambria Math" w:hAnsi="Cambria Math" w:cs="Times New Roman"/>
                  <w:szCs w:val="24"/>
                </w:rPr>
                <m:t xml:space="preserve"> j ←1 </m:t>
              </m:r>
              <m:r>
                <m:rPr>
                  <m:sty m:val="bi"/>
                </m:rPr>
                <w:rPr>
                  <w:rFonts w:ascii="Cambria Math" w:hAnsi="Cambria Math" w:cs="Times New Roman"/>
                  <w:szCs w:val="24"/>
                </w:rPr>
                <m:t>to</m:t>
              </m:r>
              <m:r>
                <w:rPr>
                  <w:rFonts w:ascii="Cambria Math" w:hAnsi="Cambria Math" w:cs="Times New Roman"/>
                  <w:szCs w:val="24"/>
                </w:rPr>
                <m:t xml:space="preserve"> </m:t>
              </m:r>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J</m:t>
                  </m:r>
                </m:e>
                <m:sub>
                  <m:r>
                    <w:rPr>
                      <w:rFonts w:ascii="Cambria Math" w:hAnsi="Cambria Math" w:cs="Times New Roman"/>
                      <w:szCs w:val="24"/>
                    </w:rPr>
                    <m:t>N</m:t>
                  </m:r>
                </m:sub>
              </m:sSub>
              <m:r>
                <w:rPr>
                  <w:rFonts w:ascii="Cambria Math" w:hAnsi="Cambria Math" w:cs="Times New Roman"/>
                  <w:szCs w:val="24"/>
                </w:rPr>
                <m:t xml:space="preserve"> </m:t>
              </m:r>
              <m:r>
                <m:rPr>
                  <m:sty m:val="bi"/>
                </m:rPr>
                <w:rPr>
                  <w:rFonts w:ascii="Cambria Math" w:hAnsi="Cambria Math" w:cs="Times New Roman"/>
                  <w:szCs w:val="24"/>
                </w:rPr>
                <m:t>do</m:t>
              </m:r>
              <m:r>
                <w:rPr>
                  <w:rFonts w:ascii="Cambria Math" w:hAnsi="Cambria Math" w:cs="Times New Roman"/>
                  <w:szCs w:val="24"/>
                </w:rPr>
                <m:t xml:space="preserve"> </m:t>
              </m:r>
            </m:oMath>
            <w:r w:rsidRPr="0008336B">
              <w:rPr>
                <w:rFonts w:cs="Times New Roman"/>
                <w:szCs w:val="24"/>
              </w:rPr>
              <w:t xml:space="preserve">                     </w:t>
            </w:r>
          </w:p>
        </w:tc>
      </w:tr>
      <w:tr w:rsidR="00A30D28" w:rsidRPr="0008336B" w14:paraId="24439C8F" w14:textId="77777777" w:rsidTr="00580505">
        <w:tc>
          <w:tcPr>
            <w:tcW w:w="698" w:type="dxa"/>
            <w:tcBorders>
              <w:top w:val="nil"/>
              <w:left w:val="nil"/>
              <w:bottom w:val="nil"/>
              <w:right w:val="nil"/>
            </w:tcBorders>
          </w:tcPr>
          <w:p w14:paraId="17E84091" w14:textId="77777777" w:rsidR="00A30D28" w:rsidRPr="0008336B" w:rsidRDefault="00A30D28" w:rsidP="00580505">
            <w:pPr>
              <w:jc w:val="right"/>
            </w:pPr>
            <w:r w:rsidRPr="0008336B">
              <w:t>4</w:t>
            </w:r>
          </w:p>
        </w:tc>
        <w:tc>
          <w:tcPr>
            <w:tcW w:w="602" w:type="dxa"/>
            <w:tcBorders>
              <w:top w:val="nil"/>
              <w:left w:val="nil"/>
              <w:bottom w:val="nil"/>
              <w:right w:val="single" w:sz="4" w:space="0" w:color="auto"/>
            </w:tcBorders>
          </w:tcPr>
          <w:p w14:paraId="4401C827" w14:textId="77777777" w:rsidR="00A30D28" w:rsidRPr="0008336B" w:rsidRDefault="00A30D28" w:rsidP="00580505">
            <w:pPr>
              <w:rPr>
                <w:rFonts w:cs="Times New Roman"/>
                <w:b/>
                <w:szCs w:val="24"/>
              </w:rPr>
            </w:pPr>
          </w:p>
        </w:tc>
        <w:tc>
          <w:tcPr>
            <w:tcW w:w="7340" w:type="dxa"/>
            <w:gridSpan w:val="2"/>
            <w:tcBorders>
              <w:top w:val="nil"/>
              <w:left w:val="single" w:sz="4" w:space="0" w:color="auto"/>
              <w:bottom w:val="nil"/>
              <w:right w:val="nil"/>
            </w:tcBorders>
          </w:tcPr>
          <w:p w14:paraId="136852F7" w14:textId="77777777" w:rsidR="00A30D28" w:rsidRPr="0008336B" w:rsidRDefault="00A30D28" w:rsidP="00580505">
            <w:pPr>
              <w:rPr>
                <w:rFonts w:cs="Times New Roman"/>
                <w:szCs w:val="24"/>
              </w:rPr>
            </w:pPr>
            <w:r w:rsidRPr="0008336B">
              <w:rPr>
                <w:rFonts w:cs="Times New Roman"/>
                <w:b/>
                <w:szCs w:val="24"/>
              </w:rPr>
              <w:t>for</w:t>
            </w:r>
            <w:r w:rsidRPr="0008336B">
              <w:rPr>
                <w:rFonts w:cs="Times New Roman"/>
                <w:szCs w:val="24"/>
              </w:rPr>
              <w:t xml:space="preserve"> </w:t>
            </w:r>
            <m:oMath>
              <m:r>
                <w:rPr>
                  <w:rFonts w:ascii="Cambria Math" w:hAnsi="Cambria Math" w:cs="Times New Roman"/>
                  <w:szCs w:val="24"/>
                </w:rPr>
                <m:t xml:space="preserve"> i ←1 </m:t>
              </m:r>
              <m:r>
                <m:rPr>
                  <m:sty m:val="bi"/>
                </m:rPr>
                <w:rPr>
                  <w:rFonts w:ascii="Cambria Math" w:hAnsi="Cambria Math" w:cs="Times New Roman"/>
                  <w:szCs w:val="24"/>
                </w:rPr>
                <m:t>to</m:t>
              </m:r>
              <m:r>
                <w:rPr>
                  <w:rFonts w:ascii="Cambria Math" w:hAnsi="Cambria Math" w:cs="Times New Roman"/>
                  <w:szCs w:val="24"/>
                </w:rPr>
                <m:t xml:space="preserve"> </m:t>
              </m:r>
              <m:sSub>
                <m:sSubPr>
                  <m:ctrlPr>
                    <w:rPr>
                      <w:rFonts w:ascii="Cambria Math" w:eastAsiaTheme="minorHAnsi" w:hAnsi="Cambria Math" w:cs="Times New Roman"/>
                      <w:i/>
                      <w:szCs w:val="24"/>
                      <w:lang w:eastAsia="en-US"/>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 xml:space="preserve">+1 </m:t>
              </m:r>
              <m:r>
                <m:rPr>
                  <m:sty m:val="bi"/>
                </m:rPr>
                <w:rPr>
                  <w:rFonts w:ascii="Cambria Math" w:hAnsi="Cambria Math" w:cs="Times New Roman"/>
                  <w:szCs w:val="24"/>
                </w:rPr>
                <m:t>do</m:t>
              </m:r>
            </m:oMath>
            <w:r w:rsidRPr="0008336B">
              <w:rPr>
                <w:rFonts w:cs="Times New Roman"/>
                <w:szCs w:val="24"/>
              </w:rPr>
              <w:t xml:space="preserve">        </w:t>
            </w:r>
          </w:p>
        </w:tc>
      </w:tr>
      <w:tr w:rsidR="00A30D28" w:rsidRPr="0008336B" w14:paraId="0390E3ED" w14:textId="77777777" w:rsidTr="00580505">
        <w:tc>
          <w:tcPr>
            <w:tcW w:w="698" w:type="dxa"/>
            <w:tcBorders>
              <w:top w:val="nil"/>
              <w:left w:val="nil"/>
              <w:bottom w:val="nil"/>
              <w:right w:val="nil"/>
            </w:tcBorders>
          </w:tcPr>
          <w:p w14:paraId="50D9D0B9" w14:textId="77777777" w:rsidR="00A30D28" w:rsidRPr="0008336B" w:rsidRDefault="00A30D28" w:rsidP="00580505">
            <w:pPr>
              <w:jc w:val="right"/>
            </w:pPr>
            <w:r w:rsidRPr="0008336B">
              <w:t>5</w:t>
            </w:r>
          </w:p>
        </w:tc>
        <w:tc>
          <w:tcPr>
            <w:tcW w:w="602" w:type="dxa"/>
            <w:tcBorders>
              <w:top w:val="nil"/>
              <w:left w:val="nil"/>
              <w:bottom w:val="nil"/>
              <w:right w:val="single" w:sz="4" w:space="0" w:color="auto"/>
            </w:tcBorders>
          </w:tcPr>
          <w:p w14:paraId="4F291A94" w14:textId="77777777" w:rsidR="00A30D28" w:rsidRPr="0008336B" w:rsidRDefault="00A30D28" w:rsidP="00580505">
            <w:pPr>
              <w:rPr>
                <w:rFonts w:cs="Times New Roman"/>
                <w:b/>
                <w:szCs w:val="24"/>
              </w:rPr>
            </w:pPr>
          </w:p>
        </w:tc>
        <w:tc>
          <w:tcPr>
            <w:tcW w:w="443" w:type="dxa"/>
            <w:tcBorders>
              <w:top w:val="nil"/>
              <w:left w:val="single" w:sz="4" w:space="0" w:color="auto"/>
              <w:bottom w:val="nil"/>
              <w:right w:val="nil"/>
            </w:tcBorders>
          </w:tcPr>
          <w:p w14:paraId="76ED83A4" w14:textId="77777777" w:rsidR="00A30D28" w:rsidRPr="0008336B" w:rsidRDefault="00A30D28" w:rsidP="00580505">
            <w:pPr>
              <w:rPr>
                <w:rFonts w:cs="Times New Roman"/>
                <w:b/>
                <w:szCs w:val="24"/>
              </w:rPr>
            </w:pPr>
          </w:p>
        </w:tc>
        <w:tc>
          <w:tcPr>
            <w:tcW w:w="6897" w:type="dxa"/>
            <w:tcBorders>
              <w:top w:val="nil"/>
              <w:left w:val="single" w:sz="4" w:space="0" w:color="auto"/>
              <w:bottom w:val="nil"/>
              <w:right w:val="nil"/>
            </w:tcBorders>
          </w:tcPr>
          <w:p w14:paraId="10E02FA7" w14:textId="77777777" w:rsidR="00A30D28" w:rsidRPr="0008336B" w:rsidRDefault="00DC3331" w:rsidP="00580505">
            <w:pPr>
              <w:rPr>
                <w:rFonts w:cs="Times New Roman"/>
                <w:szCs w:val="24"/>
              </w:rPr>
            </w:pPr>
            <m:oMath>
              <m:sSub>
                <m:sSubPr>
                  <m:ctrlPr>
                    <w:rPr>
                      <w:rFonts w:ascii="Cambria Math" w:eastAsiaTheme="minorHAnsi" w:hAnsi="Cambria Math" w:cs="Times New Roman"/>
                      <w:i/>
                      <w:szCs w:val="24"/>
                      <w:lang w:eastAsia="en-US"/>
                    </w:rPr>
                  </m:ctrlPr>
                </m:sSubPr>
                <m:e>
                  <m:r>
                    <w:rPr>
                      <w:rFonts w:ascii="Cambria Math" w:hAnsi="Cambria Math" w:cs="Times New Roman"/>
                      <w:szCs w:val="24"/>
                    </w:rPr>
                    <m:t>V</m:t>
                  </m:r>
                </m:e>
                <m:sub>
                  <m:r>
                    <w:rPr>
                      <w:rFonts w:ascii="Cambria Math" w:hAnsi="Cambria Math" w:cs="Times New Roman"/>
                      <w:szCs w:val="24"/>
                    </w:rPr>
                    <m:t>T</m:t>
                  </m:r>
                </m:sub>
              </m:sSub>
              <m:r>
                <w:rPr>
                  <w:rFonts w:ascii="Cambria Math" w:hAnsi="Cambria Math" w:cs="Times New Roman"/>
                  <w:szCs w:val="24"/>
                </w:rPr>
                <m:t>←</m:t>
              </m:r>
              <m:d>
                <m:dPr>
                  <m:begChr m:val="["/>
                  <m:endChr m:val="]"/>
                  <m:ctrlPr>
                    <w:rPr>
                      <w:rFonts w:ascii="Cambria Math" w:eastAsiaTheme="minorHAnsi" w:hAnsi="Cambria Math" w:cs="Times New Roman"/>
                      <w:i/>
                      <w:szCs w:val="24"/>
                      <w:lang w:eastAsia="en-US"/>
                    </w:rPr>
                  </m:ctrlPr>
                </m:dPr>
                <m:e>
                  <m:sSub>
                    <m:sSubPr>
                      <m:ctrlPr>
                        <w:rPr>
                          <w:rFonts w:ascii="Cambria Math" w:eastAsiaTheme="minorHAnsi" w:hAnsi="Cambria Math" w:cs="Times New Roman"/>
                          <w:i/>
                          <w:szCs w:val="24"/>
                          <w:lang w:eastAsia="en-US"/>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 xml:space="preserve">←? </m:t>
                  </m:r>
                </m:e>
              </m:d>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 random values for weights initialization </w:t>
            </w:r>
          </w:p>
        </w:tc>
      </w:tr>
      <w:tr w:rsidR="00A30D28" w:rsidRPr="0008336B" w14:paraId="446462F7" w14:textId="77777777" w:rsidTr="00580505">
        <w:tc>
          <w:tcPr>
            <w:tcW w:w="698" w:type="dxa"/>
            <w:tcBorders>
              <w:top w:val="nil"/>
              <w:left w:val="nil"/>
              <w:bottom w:val="nil"/>
              <w:right w:val="nil"/>
            </w:tcBorders>
          </w:tcPr>
          <w:p w14:paraId="6884AECC" w14:textId="77777777" w:rsidR="00A30D28" w:rsidRPr="0008336B" w:rsidRDefault="00A30D28" w:rsidP="00580505">
            <w:pPr>
              <w:jc w:val="right"/>
            </w:pPr>
            <w:r w:rsidRPr="0008336B">
              <w:t>6</w:t>
            </w:r>
          </w:p>
        </w:tc>
        <w:tc>
          <w:tcPr>
            <w:tcW w:w="7942" w:type="dxa"/>
            <w:gridSpan w:val="3"/>
            <w:tcBorders>
              <w:top w:val="nil"/>
              <w:left w:val="nil"/>
              <w:bottom w:val="nil"/>
              <w:right w:val="single" w:sz="4" w:space="0" w:color="auto"/>
            </w:tcBorders>
          </w:tcPr>
          <w:p w14:paraId="4532AEB0" w14:textId="77777777" w:rsidR="00A30D28" w:rsidRPr="0008336B" w:rsidRDefault="00A30D28" w:rsidP="00580505">
            <w:pPr>
              <w:rPr>
                <w:rFonts w:eastAsia="Calibri" w:cs="Times New Roman"/>
                <w:szCs w:val="24"/>
              </w:rPr>
            </w:pPr>
            <m:oMath>
              <m:r>
                <w:rPr>
                  <w:rFonts w:ascii="Cambria Math" w:hAnsi="Cambria Math" w:cs="Times New Roman"/>
                  <w:szCs w:val="24"/>
                </w:rPr>
                <m:t>RECEIVE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m:t>
              </m:r>
            </m:oMath>
            <w:r w:rsidRPr="0008336B">
              <w:rPr>
                <w:rFonts w:cs="Times New Roman"/>
                <w:szCs w:val="24"/>
              </w:rPr>
              <w:t xml:space="preserve"> </w:t>
            </w:r>
            <m:oMath>
              <m:sSub>
                <m:sSubPr>
                  <m:ctrlPr>
                    <w:rPr>
                      <w:rFonts w:ascii="Cambria Math" w:eastAsiaTheme="minorHAnsi" w:hAnsi="Cambria Math" w:cs="Times New Roman"/>
                      <w:i/>
                      <w:szCs w:val="24"/>
                      <w:lang w:eastAsia="en-US"/>
                    </w:rPr>
                  </m:ctrlPr>
                </m:sSubPr>
                <m:e>
                  <m:r>
                    <w:rPr>
                      <w:rFonts w:ascii="Cambria Math" w:hAnsi="Cambria Math" w:cs="Times New Roman"/>
                      <w:szCs w:val="24"/>
                    </w:rPr>
                    <m:t>V</m:t>
                  </m:r>
                </m:e>
                <m:sub>
                  <m:r>
                    <w:rPr>
                      <w:rFonts w:ascii="Cambria Math" w:hAnsi="Cambria Math" w:cs="Times New Roman"/>
                      <w:szCs w:val="24"/>
                    </w:rPr>
                    <m:t>T</m:t>
                  </m:r>
                </m:sub>
              </m:sSub>
            </m:oMath>
            <w:r w:rsidRPr="0008336B">
              <w:rPr>
                <w:rFonts w:cs="Times New Roman"/>
                <w:szCs w:val="24"/>
              </w:rPr>
              <w:t xml:space="preserve"> </w:t>
            </w:r>
            <w:r w:rsidRPr="0008336B">
              <w:rPr>
                <w:rFonts w:cs="Times New Roman"/>
                <w:szCs w:val="24"/>
              </w:rPr>
              <w:tab/>
              <w:t xml:space="preserve">                 </w:t>
            </w:r>
            <w:r w:rsidRPr="0008336B">
              <w:rPr>
                <w:rFonts w:ascii="Cambria Math" w:hAnsi="Cambria Math" w:cs="Cambria Math"/>
                <w:color w:val="000000" w:themeColor="text1"/>
                <w:szCs w:val="24"/>
              </w:rPr>
              <w:t>⊳</w:t>
            </w:r>
            <w:r w:rsidRPr="0008336B">
              <w:rPr>
                <w:rFonts w:cs="Times New Roman"/>
                <w:szCs w:val="24"/>
              </w:rPr>
              <w:t xml:space="preserve"> keep the first j-neuron and add next inputs</w:t>
            </w:r>
          </w:p>
        </w:tc>
      </w:tr>
      <w:tr w:rsidR="00A30D28" w:rsidRPr="0008336B" w14:paraId="64824FD0" w14:textId="77777777" w:rsidTr="00580505">
        <w:tc>
          <w:tcPr>
            <w:tcW w:w="698" w:type="dxa"/>
            <w:tcBorders>
              <w:top w:val="nil"/>
              <w:left w:val="nil"/>
              <w:bottom w:val="nil"/>
              <w:right w:val="nil"/>
            </w:tcBorders>
          </w:tcPr>
          <w:p w14:paraId="5A356D14" w14:textId="77777777" w:rsidR="00A30D28" w:rsidRPr="0008336B" w:rsidRDefault="00A30D28" w:rsidP="00580505">
            <w:pPr>
              <w:jc w:val="right"/>
            </w:pPr>
            <w:r w:rsidRPr="0008336B">
              <w:t>7</w:t>
            </w:r>
          </w:p>
        </w:tc>
        <w:tc>
          <w:tcPr>
            <w:tcW w:w="7942" w:type="dxa"/>
            <w:gridSpan w:val="3"/>
            <w:tcBorders>
              <w:top w:val="nil"/>
              <w:left w:val="nil"/>
              <w:bottom w:val="nil"/>
              <w:right w:val="single" w:sz="4" w:space="0" w:color="auto"/>
            </w:tcBorders>
          </w:tcPr>
          <w:p w14:paraId="4EA67FD1" w14:textId="77777777" w:rsidR="00A30D28" w:rsidRPr="0008336B" w:rsidRDefault="00A30D28" w:rsidP="00580505">
            <w:pPr>
              <w:rPr>
                <w:rFonts w:eastAsia="Calibri" w:cs="Times New Roman"/>
                <w:szCs w:val="24"/>
              </w:rPr>
            </w:pPr>
            <w:r w:rsidRPr="0008336B">
              <w:rPr>
                <w:rFonts w:cs="Times New Roman"/>
                <w:b/>
                <w:szCs w:val="24"/>
              </w:rPr>
              <w:t>for</w:t>
            </w:r>
            <m:oMath>
              <m:r>
                <w:rPr>
                  <w:rFonts w:ascii="Cambria Math" w:hAnsi="Cambria Math" w:cs="Times New Roman"/>
                  <w:szCs w:val="24"/>
                </w:rPr>
                <m:t xml:space="preserve"> k ←1 </m:t>
              </m:r>
              <m:r>
                <m:rPr>
                  <m:sty m:val="bi"/>
                </m:rPr>
                <w:rPr>
                  <w:rFonts w:ascii="Cambria Math" w:hAnsi="Cambria Math" w:cs="Times New Roman"/>
                  <w:szCs w:val="24"/>
                </w:rPr>
                <m:t>to</m:t>
              </m:r>
              <m:r>
                <w:rPr>
                  <w:rFonts w:ascii="Cambria Math" w:hAnsi="Cambria Math" w:cs="Times New Roman"/>
                  <w:szCs w:val="24"/>
                </w:rPr>
                <m:t xml:space="preserve"> </m:t>
              </m:r>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K</m:t>
                  </m:r>
                </m:e>
                <m:sub>
                  <m:r>
                    <w:rPr>
                      <w:rFonts w:ascii="Cambria Math" w:hAnsi="Cambria Math" w:cs="Times New Roman"/>
                      <w:szCs w:val="24"/>
                    </w:rPr>
                    <m:t>N</m:t>
                  </m:r>
                </m:sub>
              </m:sSub>
              <m:r>
                <w:rPr>
                  <w:rFonts w:ascii="Cambria Math" w:hAnsi="Cambria Math" w:cs="Times New Roman"/>
                  <w:szCs w:val="24"/>
                </w:rPr>
                <m:t xml:space="preserve"> </m:t>
              </m:r>
              <m:r>
                <m:rPr>
                  <m:sty m:val="bi"/>
                </m:rPr>
                <w:rPr>
                  <w:rFonts w:ascii="Cambria Math" w:hAnsi="Cambria Math" w:cs="Times New Roman"/>
                  <w:szCs w:val="24"/>
                </w:rPr>
                <m:t>do</m:t>
              </m:r>
              <m:r>
                <w:rPr>
                  <w:rFonts w:ascii="Cambria Math" w:hAnsi="Cambria Math" w:cs="Times New Roman"/>
                  <w:szCs w:val="24"/>
                </w:rPr>
                <m:t xml:space="preserve"> </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Number of output layer layers  </w:t>
            </w:r>
            <m:oMath>
              <m:sSub>
                <m:sSubPr>
                  <m:ctrlPr>
                    <w:rPr>
                      <w:rFonts w:ascii="Cambria Math" w:eastAsiaTheme="minorHAnsi" w:hAnsi="Cambria Math" w:cs="Times New Roman"/>
                      <w:i/>
                      <w:szCs w:val="24"/>
                      <w:lang w:val="fr-FR" w:eastAsia="en-US"/>
                    </w:rPr>
                  </m:ctrlPr>
                </m:sSubPr>
                <m:e>
                  <m:r>
                    <w:rPr>
                      <w:rFonts w:ascii="Cambria Math" w:hAnsi="Cambria Math" w:cs="Times New Roman"/>
                      <w:szCs w:val="24"/>
                    </w:rPr>
                    <m:t>O</m:t>
                  </m:r>
                </m:e>
                <m:sub>
                  <m:r>
                    <w:rPr>
                      <w:rFonts w:ascii="Cambria Math" w:hAnsi="Cambria Math" w:cs="Times New Roman"/>
                      <w:szCs w:val="24"/>
                    </w:rPr>
                    <m:t>K</m:t>
                  </m:r>
                </m:sub>
              </m:sSub>
            </m:oMath>
          </w:p>
        </w:tc>
      </w:tr>
      <w:tr w:rsidR="00A30D28" w:rsidRPr="0008336B" w14:paraId="13B61FC1" w14:textId="77777777" w:rsidTr="00580505">
        <w:tc>
          <w:tcPr>
            <w:tcW w:w="698" w:type="dxa"/>
            <w:tcBorders>
              <w:top w:val="nil"/>
              <w:left w:val="nil"/>
              <w:bottom w:val="nil"/>
              <w:right w:val="nil"/>
            </w:tcBorders>
          </w:tcPr>
          <w:p w14:paraId="763CC510" w14:textId="77777777" w:rsidR="00A30D28" w:rsidRPr="0008336B" w:rsidRDefault="00A30D28" w:rsidP="00580505">
            <w:pPr>
              <w:jc w:val="right"/>
              <w:rPr>
                <w:rFonts w:cs="Times New Roman"/>
                <w:szCs w:val="24"/>
              </w:rPr>
            </w:pPr>
            <w:r w:rsidRPr="0008336B">
              <w:rPr>
                <w:rFonts w:cs="Times New Roman"/>
                <w:szCs w:val="24"/>
              </w:rPr>
              <w:t>8</w:t>
            </w:r>
          </w:p>
        </w:tc>
        <w:tc>
          <w:tcPr>
            <w:tcW w:w="602" w:type="dxa"/>
            <w:tcBorders>
              <w:top w:val="nil"/>
              <w:left w:val="nil"/>
              <w:bottom w:val="nil"/>
              <w:right w:val="single" w:sz="4" w:space="0" w:color="auto"/>
            </w:tcBorders>
          </w:tcPr>
          <w:p w14:paraId="1460E33D" w14:textId="77777777" w:rsidR="00A30D28" w:rsidRPr="0008336B" w:rsidRDefault="00A30D28" w:rsidP="00580505">
            <w:pPr>
              <w:rPr>
                <w:rFonts w:cs="Times New Roman"/>
                <w:b/>
                <w:color w:val="000000" w:themeColor="text1"/>
                <w:szCs w:val="24"/>
              </w:rPr>
            </w:pPr>
          </w:p>
        </w:tc>
        <w:tc>
          <w:tcPr>
            <w:tcW w:w="7340" w:type="dxa"/>
            <w:gridSpan w:val="2"/>
            <w:tcBorders>
              <w:top w:val="nil"/>
              <w:left w:val="single" w:sz="4" w:space="0" w:color="auto"/>
              <w:bottom w:val="nil"/>
              <w:right w:val="nil"/>
            </w:tcBorders>
          </w:tcPr>
          <w:p w14:paraId="63FA4857" w14:textId="77777777" w:rsidR="00A30D28" w:rsidRPr="0008336B" w:rsidRDefault="00A30D28" w:rsidP="00580505">
            <w:pPr>
              <w:jc w:val="both"/>
              <w:rPr>
                <w:rFonts w:cs="Times New Roman"/>
                <w:color w:val="000000" w:themeColor="text1"/>
                <w:szCs w:val="24"/>
              </w:rPr>
            </w:pPr>
            <w:r w:rsidRPr="0008336B">
              <w:rPr>
                <w:rFonts w:cs="Times New Roman"/>
                <w:b/>
                <w:szCs w:val="24"/>
              </w:rPr>
              <w:t>for</w:t>
            </w:r>
            <w:r w:rsidRPr="0008336B">
              <w:rPr>
                <w:rFonts w:cs="Times New Roman"/>
                <w:szCs w:val="24"/>
              </w:rPr>
              <w:t xml:space="preserve"> </w:t>
            </w:r>
            <m:oMath>
              <m:r>
                <w:rPr>
                  <w:rFonts w:ascii="Cambria Math" w:hAnsi="Cambria Math" w:cs="Times New Roman"/>
                  <w:szCs w:val="24"/>
                </w:rPr>
                <m:t xml:space="preserve"> j ←1 </m:t>
              </m:r>
              <m:r>
                <m:rPr>
                  <m:sty m:val="bi"/>
                </m:rPr>
                <w:rPr>
                  <w:rFonts w:ascii="Cambria Math" w:hAnsi="Cambria Math" w:cs="Times New Roman"/>
                  <w:szCs w:val="24"/>
                </w:rPr>
                <m:t>to</m:t>
              </m:r>
              <m:r>
                <w:rPr>
                  <w:rFonts w:ascii="Cambria Math" w:hAnsi="Cambria Math" w:cs="Times New Roman"/>
                  <w:szCs w:val="24"/>
                </w:rPr>
                <m:t xml:space="preserve"> J+1</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w:t>
            </w:r>
            <m:oMath>
              <m:sSub>
                <m:sSubPr>
                  <m:ctrlPr>
                    <w:rPr>
                      <w:rFonts w:ascii="Cambria Math" w:eastAsiaTheme="minorHAnsi" w:hAnsi="Cambria Math" w:cs="Times New Roman"/>
                      <w:i/>
                      <w:szCs w:val="24"/>
                      <w:lang w:eastAsia="en-US"/>
                    </w:rPr>
                  </m:ctrlPr>
                </m:sSubPr>
                <m:e>
                  <m:r>
                    <w:rPr>
                      <w:rFonts w:ascii="Cambria Math" w:hAnsi="Cambria Math" w:cs="Times New Roman"/>
                      <w:szCs w:val="24"/>
                    </w:rPr>
                    <m:t>J</m:t>
                  </m:r>
                </m:e>
                <m:sub>
                  <m:r>
                    <w:rPr>
                      <w:rFonts w:ascii="Cambria Math" w:hAnsi="Cambria Math" w:cs="Times New Roman"/>
                      <w:szCs w:val="24"/>
                    </w:rPr>
                    <m:t>N</m:t>
                  </m:r>
                </m:sub>
              </m:sSub>
              <m:r>
                <w:rPr>
                  <w:rFonts w:ascii="Cambria Math" w:hAnsi="Cambria Math" w:cs="Times New Roman"/>
                  <w:szCs w:val="24"/>
                </w:rPr>
                <m:t>: N</m:t>
              </m:r>
            </m:oMath>
            <w:r w:rsidRPr="0008336B">
              <w:rPr>
                <w:rFonts w:cs="Times New Roman"/>
                <w:szCs w:val="24"/>
              </w:rPr>
              <w:t>umber of input  layer</w:t>
            </w:r>
          </w:p>
        </w:tc>
      </w:tr>
      <w:tr w:rsidR="00A30D28" w:rsidRPr="0008336B" w14:paraId="2B091931" w14:textId="77777777" w:rsidTr="00580505">
        <w:tc>
          <w:tcPr>
            <w:tcW w:w="698" w:type="dxa"/>
            <w:tcBorders>
              <w:top w:val="nil"/>
              <w:left w:val="nil"/>
              <w:bottom w:val="nil"/>
              <w:right w:val="nil"/>
            </w:tcBorders>
          </w:tcPr>
          <w:p w14:paraId="4CECE30A" w14:textId="77777777" w:rsidR="00A30D28" w:rsidRPr="0008336B" w:rsidRDefault="00A30D28" w:rsidP="00580505">
            <w:pPr>
              <w:jc w:val="right"/>
              <w:rPr>
                <w:rFonts w:cs="Times New Roman"/>
                <w:szCs w:val="24"/>
              </w:rPr>
            </w:pPr>
            <w:r w:rsidRPr="0008336B">
              <w:rPr>
                <w:rFonts w:cs="Times New Roman"/>
                <w:szCs w:val="24"/>
              </w:rPr>
              <w:t>9</w:t>
            </w:r>
          </w:p>
        </w:tc>
        <w:tc>
          <w:tcPr>
            <w:tcW w:w="602" w:type="dxa"/>
            <w:tcBorders>
              <w:top w:val="nil"/>
              <w:left w:val="nil"/>
              <w:bottom w:val="nil"/>
              <w:right w:val="single" w:sz="4" w:space="0" w:color="auto"/>
            </w:tcBorders>
          </w:tcPr>
          <w:p w14:paraId="36CECBC1" w14:textId="77777777" w:rsidR="00A30D28" w:rsidRPr="0008336B" w:rsidRDefault="00A30D28" w:rsidP="00580505">
            <w:pPr>
              <w:rPr>
                <w:rFonts w:cs="Times New Roman"/>
                <w:b/>
                <w:color w:val="000000" w:themeColor="text1"/>
                <w:szCs w:val="24"/>
              </w:rPr>
            </w:pPr>
          </w:p>
        </w:tc>
        <w:tc>
          <w:tcPr>
            <w:tcW w:w="443" w:type="dxa"/>
            <w:tcBorders>
              <w:top w:val="nil"/>
              <w:left w:val="single" w:sz="4" w:space="0" w:color="auto"/>
              <w:bottom w:val="nil"/>
              <w:right w:val="nil"/>
            </w:tcBorders>
          </w:tcPr>
          <w:p w14:paraId="366B6BC7" w14:textId="77777777" w:rsidR="00A30D28" w:rsidRPr="0008336B" w:rsidRDefault="00A30D28" w:rsidP="00580505">
            <w:pPr>
              <w:jc w:val="both"/>
              <w:rPr>
                <w:rFonts w:eastAsia="Calibri" w:cs="Times New Roman"/>
                <w:color w:val="000000" w:themeColor="text1"/>
                <w:szCs w:val="24"/>
              </w:rPr>
            </w:pPr>
          </w:p>
        </w:tc>
        <w:tc>
          <w:tcPr>
            <w:tcW w:w="6897" w:type="dxa"/>
            <w:tcBorders>
              <w:top w:val="nil"/>
              <w:left w:val="single" w:sz="4" w:space="0" w:color="auto"/>
              <w:bottom w:val="nil"/>
              <w:right w:val="nil"/>
            </w:tcBorders>
          </w:tcPr>
          <w:p w14:paraId="521281C4" w14:textId="77777777" w:rsidR="00A30D28" w:rsidRPr="0008336B" w:rsidRDefault="00DC3331" w:rsidP="00580505">
            <w:pPr>
              <w:rPr>
                <w:rFonts w:eastAsiaTheme="minorHAnsi" w:cs="Times New Roman"/>
                <w:szCs w:val="24"/>
              </w:rPr>
            </w:pPr>
            <m:oMath>
              <m:sSub>
                <m:sSubPr>
                  <m:ctrlPr>
                    <w:rPr>
                      <w:rFonts w:ascii="Cambria Math" w:eastAsiaTheme="minorHAnsi" w:hAnsi="Cambria Math" w:cs="Times New Roman"/>
                      <w:i/>
                      <w:szCs w:val="24"/>
                      <w:lang w:eastAsia="en-US"/>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m:t>
              </m:r>
              <m:d>
                <m:dPr>
                  <m:begChr m:val="["/>
                  <m:endChr m:val="]"/>
                  <m:ctrlPr>
                    <w:rPr>
                      <w:rFonts w:ascii="Cambria Math" w:eastAsiaTheme="minorHAnsi" w:hAnsi="Cambria Math" w:cs="Times New Roman"/>
                      <w:i/>
                      <w:szCs w:val="24"/>
                      <w:lang w:eastAsia="en-US"/>
                    </w:rPr>
                  </m:ctrlPr>
                </m:dPr>
                <m:e>
                  <m:sSub>
                    <m:sSubPr>
                      <m:ctrlPr>
                        <w:rPr>
                          <w:rFonts w:ascii="Cambria Math" w:eastAsiaTheme="minorHAnsi" w:hAnsi="Cambria Math" w:cs="Times New Roman"/>
                          <w:i/>
                          <w:szCs w:val="24"/>
                          <w:lang w:eastAsia="en-US"/>
                        </w:rPr>
                      </m:ctrlPr>
                    </m:sSubPr>
                    <m:e>
                      <m:r>
                        <w:rPr>
                          <w:rFonts w:ascii="Cambria Math" w:hAnsi="Cambria Math" w:cs="Times New Roman"/>
                          <w:szCs w:val="24"/>
                        </w:rPr>
                        <m:t>w</m:t>
                      </m:r>
                    </m:e>
                    <m:sub>
                      <m:r>
                        <w:rPr>
                          <w:rFonts w:ascii="Cambria Math" w:hAnsi="Cambria Math" w:cs="Times New Roman"/>
                          <w:szCs w:val="24"/>
                        </w:rPr>
                        <m:t>ji</m:t>
                      </m:r>
                    </m:sub>
                  </m:sSub>
                  <m:r>
                    <w:rPr>
                      <w:rFonts w:ascii="Cambria Math" w:hAnsi="Cambria Math" w:cs="Times New Roman"/>
                      <w:szCs w:val="24"/>
                    </w:rPr>
                    <m:t xml:space="preserve">←? </m:t>
                  </m:r>
                </m:e>
              </m:d>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Weights initialized k-neurons </w:t>
            </w:r>
          </w:p>
        </w:tc>
      </w:tr>
      <w:tr w:rsidR="00A30D28" w:rsidRPr="0008336B" w14:paraId="00296A56" w14:textId="77777777" w:rsidTr="00580505">
        <w:tc>
          <w:tcPr>
            <w:tcW w:w="698" w:type="dxa"/>
            <w:tcBorders>
              <w:top w:val="nil"/>
              <w:left w:val="nil"/>
              <w:bottom w:val="nil"/>
              <w:right w:val="nil"/>
            </w:tcBorders>
          </w:tcPr>
          <w:p w14:paraId="1718303D" w14:textId="77777777" w:rsidR="00A30D28" w:rsidRPr="0008336B" w:rsidRDefault="00A30D28" w:rsidP="00580505">
            <w:pPr>
              <w:jc w:val="right"/>
              <w:rPr>
                <w:rFonts w:cs="Times New Roman"/>
                <w:szCs w:val="24"/>
              </w:rPr>
            </w:pPr>
            <w:r w:rsidRPr="0008336B">
              <w:rPr>
                <w:rFonts w:cs="Times New Roman"/>
                <w:szCs w:val="24"/>
              </w:rPr>
              <w:t>10</w:t>
            </w:r>
          </w:p>
        </w:tc>
        <w:tc>
          <w:tcPr>
            <w:tcW w:w="7942" w:type="dxa"/>
            <w:gridSpan w:val="3"/>
            <w:tcBorders>
              <w:top w:val="nil"/>
              <w:left w:val="nil"/>
              <w:bottom w:val="nil"/>
              <w:right w:val="single" w:sz="4" w:space="0" w:color="auto"/>
            </w:tcBorders>
          </w:tcPr>
          <w:p w14:paraId="15FF59EC" w14:textId="77777777" w:rsidR="00A30D28" w:rsidRPr="0008336B" w:rsidRDefault="00A30D28" w:rsidP="00580505">
            <w:pPr>
              <w:rPr>
                <w:rFonts w:eastAsiaTheme="minorHAnsi" w:cs="Times New Roman"/>
                <w:szCs w:val="24"/>
              </w:rPr>
            </w:pPr>
            <m:oMath>
              <m:r>
                <w:rPr>
                  <w:rFonts w:ascii="Cambria Math" w:hAnsi="Cambria Math" w:cs="Times New Roman"/>
                  <w:szCs w:val="24"/>
                </w:rPr>
                <m:t>RECEIVE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r>
                <w:rPr>
                  <w:rFonts w:ascii="Cambria Math" w:hAnsi="Cambria Math" w:cs="Times New Roman"/>
                  <w:szCs w:val="24"/>
                </w:rPr>
                <m:t>)←</m:t>
              </m:r>
            </m:oMath>
            <w:r w:rsidRPr="0008336B">
              <w:rPr>
                <w:rFonts w:cs="Times New Roman"/>
                <w:szCs w:val="24"/>
              </w:rPr>
              <w:t xml:space="preserve"> </w:t>
            </w:r>
            <m:oMath>
              <m:sSub>
                <m:sSubPr>
                  <m:ctrlPr>
                    <w:rPr>
                      <w:rFonts w:ascii="Cambria Math" w:eastAsiaTheme="minorHAnsi" w:hAnsi="Cambria Math" w:cs="Times New Roman"/>
                      <w:i/>
                      <w:szCs w:val="24"/>
                      <w:lang w:eastAsia="en-US"/>
                    </w:rPr>
                  </m:ctrlPr>
                </m:sSubPr>
                <m:e>
                  <m:r>
                    <w:rPr>
                      <w:rFonts w:ascii="Cambria Math" w:hAnsi="Cambria Math" w:cs="Times New Roman"/>
                      <w:szCs w:val="24"/>
                    </w:rPr>
                    <m:t>W</m:t>
                  </m:r>
                </m:e>
                <m:sub>
                  <m:r>
                    <w:rPr>
                      <w:rFonts w:ascii="Cambria Math" w:hAnsi="Cambria Math" w:cs="Times New Roman"/>
                      <w:szCs w:val="24"/>
                    </w:rPr>
                    <m:t>T</m:t>
                  </m:r>
                </m:sub>
              </m:sSub>
            </m:oMath>
          </w:p>
        </w:tc>
      </w:tr>
      <w:tr w:rsidR="00A30D28" w:rsidRPr="0008336B" w14:paraId="2ABDB432" w14:textId="77777777" w:rsidTr="00580505">
        <w:tc>
          <w:tcPr>
            <w:tcW w:w="698" w:type="dxa"/>
            <w:tcBorders>
              <w:top w:val="nil"/>
              <w:left w:val="nil"/>
              <w:bottom w:val="nil"/>
              <w:right w:val="nil"/>
            </w:tcBorders>
          </w:tcPr>
          <w:p w14:paraId="4FE1102D" w14:textId="77777777" w:rsidR="00A30D28" w:rsidRPr="0008336B" w:rsidRDefault="00A30D28" w:rsidP="00580505">
            <w:pPr>
              <w:jc w:val="right"/>
              <w:rPr>
                <w:rFonts w:cs="Times New Roman"/>
                <w:szCs w:val="24"/>
              </w:rPr>
            </w:pPr>
            <w:r w:rsidRPr="0008336B">
              <w:rPr>
                <w:rFonts w:cs="Times New Roman"/>
                <w:szCs w:val="24"/>
              </w:rPr>
              <w:t>11</w:t>
            </w:r>
          </w:p>
        </w:tc>
        <w:tc>
          <w:tcPr>
            <w:tcW w:w="7942" w:type="dxa"/>
            <w:gridSpan w:val="3"/>
            <w:tcBorders>
              <w:top w:val="nil"/>
              <w:left w:val="nil"/>
              <w:bottom w:val="nil"/>
              <w:right w:val="single" w:sz="4" w:space="0" w:color="auto"/>
            </w:tcBorders>
          </w:tcPr>
          <w:p w14:paraId="08366B44" w14:textId="77777777" w:rsidR="00A30D28" w:rsidRPr="0008336B" w:rsidRDefault="00DC3331" w:rsidP="00580505">
            <w:pPr>
              <w:rPr>
                <w:rFonts w:eastAsiaTheme="minorHAnsi" w:cs="Times New Roman"/>
                <w:szCs w:val="24"/>
              </w:rPr>
            </w:pPr>
            <m:oMath>
              <m:sSub>
                <m:sSubPr>
                  <m:ctrlPr>
                    <w:rPr>
                      <w:rFonts w:ascii="Cambria Math" w:eastAsiaTheme="minorHAnsi" w:hAnsi="Cambria Math" w:cs="Times New Roman"/>
                      <w:i/>
                      <w:szCs w:val="24"/>
                      <w:lang w:eastAsia="en-US"/>
                    </w:rPr>
                  </m:ctrlPr>
                </m:sSubPr>
                <m:e>
                  <m:r>
                    <w:rPr>
                      <w:rFonts w:ascii="Cambria Math" w:hAnsi="Cambria Math" w:cs="Times New Roman"/>
                      <w:szCs w:val="24"/>
                    </w:rPr>
                    <m:t>Net</m:t>
                  </m:r>
                </m:e>
                <m:sub>
                  <m:r>
                    <w:rPr>
                      <w:rFonts w:ascii="Cambria Math" w:hAnsi="Cambria Math" w:cs="Times New Roman"/>
                      <w:szCs w:val="24"/>
                    </w:rPr>
                    <m:t>jk</m:t>
                  </m:r>
                </m:sub>
              </m:sSub>
            </m:oMath>
            <w:r w:rsidR="00A30D28" w:rsidRPr="0008336B">
              <w:rPr>
                <w:rFonts w:cs="Times New Roman"/>
                <w:szCs w:val="24"/>
              </w:rPr>
              <w:t xml:space="preserve"> </w:t>
            </w:r>
            <m:oMath>
              <m:r>
                <w:rPr>
                  <w:rFonts w:ascii="Cambria Math" w:hAnsi="Cambria Math" w:cs="Times New Roman"/>
                  <w:szCs w:val="24"/>
                </w:rPr>
                <m:t xml:space="preserve">←RECEIVE </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e>
              </m:d>
            </m:oMath>
            <w:r w:rsidR="00A30D28" w:rsidRPr="0008336B">
              <w:rPr>
                <w:rFonts w:cs="Times New Roman"/>
                <w:szCs w:val="24"/>
              </w:rPr>
              <w:t xml:space="preserve"> </w:t>
            </w:r>
            <w:r w:rsidR="00A30D28" w:rsidRPr="0008336B">
              <w:rPr>
                <w:rFonts w:cs="Times New Roman"/>
                <w:szCs w:val="24"/>
              </w:rPr>
              <w:tab/>
            </w:r>
            <w:r w:rsidR="00A30D28" w:rsidRPr="0008336B">
              <w:rPr>
                <w:rFonts w:cs="Times New Roman"/>
                <w:szCs w:val="24"/>
              </w:rPr>
              <w:tab/>
            </w:r>
          </w:p>
        </w:tc>
      </w:tr>
      <w:tr w:rsidR="00A30D28" w:rsidRPr="0008336B" w14:paraId="7DDFE773" w14:textId="77777777" w:rsidTr="00580505">
        <w:tc>
          <w:tcPr>
            <w:tcW w:w="698" w:type="dxa"/>
            <w:tcBorders>
              <w:top w:val="nil"/>
              <w:left w:val="nil"/>
              <w:bottom w:val="single" w:sz="4" w:space="0" w:color="auto"/>
              <w:right w:val="nil"/>
            </w:tcBorders>
          </w:tcPr>
          <w:p w14:paraId="4AB6A73F" w14:textId="77777777" w:rsidR="00A30D28" w:rsidRPr="0008336B" w:rsidRDefault="00A30D28" w:rsidP="00580505">
            <w:pPr>
              <w:jc w:val="right"/>
              <w:rPr>
                <w:rFonts w:cs="Times New Roman"/>
                <w:szCs w:val="24"/>
              </w:rPr>
            </w:pPr>
            <w:r w:rsidRPr="0008336B">
              <w:rPr>
                <w:rFonts w:cs="Times New Roman"/>
                <w:szCs w:val="24"/>
              </w:rPr>
              <w:t>13</w:t>
            </w:r>
          </w:p>
        </w:tc>
        <w:tc>
          <w:tcPr>
            <w:tcW w:w="7942" w:type="dxa"/>
            <w:gridSpan w:val="3"/>
            <w:tcBorders>
              <w:top w:val="nil"/>
              <w:left w:val="nil"/>
              <w:bottom w:val="single" w:sz="4" w:space="0" w:color="auto"/>
              <w:right w:val="nil"/>
            </w:tcBorders>
          </w:tcPr>
          <w:p w14:paraId="5C3B07DB" w14:textId="77777777" w:rsidR="00A30D28" w:rsidRPr="0008336B" w:rsidRDefault="00A30D28" w:rsidP="00580505">
            <w:pPr>
              <w:rPr>
                <w:rFonts w:cs="Times New Roman"/>
                <w:lang w:eastAsia="en-US"/>
              </w:rPr>
            </w:pPr>
            <w:r w:rsidRPr="0008336B">
              <w:rPr>
                <w:rFonts w:cs="Times New Roman"/>
                <w:b/>
                <w:szCs w:val="24"/>
              </w:rPr>
              <w:t>return</w:t>
            </w:r>
            <m:oMath>
              <m:r>
                <m:rPr>
                  <m:sty m:val="bi"/>
                </m:rPr>
                <w:rPr>
                  <w:rFonts w:ascii="Cambria Math" w:hAnsi="Cambria Math" w:cs="Times New Roman"/>
                  <w:szCs w:val="24"/>
                </w:rPr>
                <m:t xml:space="preserve"> </m:t>
              </m:r>
              <m:sSub>
                <m:sSubPr>
                  <m:ctrlPr>
                    <w:rPr>
                      <w:rFonts w:ascii="Cambria Math" w:eastAsiaTheme="minorHAnsi" w:hAnsi="Cambria Math"/>
                      <w:i/>
                      <w:lang w:eastAsia="en-US"/>
                    </w:rPr>
                  </m:ctrlPr>
                </m:sSubPr>
                <m:e>
                  <m:r>
                    <w:rPr>
                      <w:rFonts w:ascii="Cambria Math" w:hAnsi="Cambria Math"/>
                    </w:rPr>
                    <m:t>Net</m:t>
                  </m:r>
                </m:e>
                <m:sub>
                  <m:r>
                    <w:rPr>
                      <w:rFonts w:ascii="Cambria Math" w:hAnsi="Cambria Math"/>
                    </w:rPr>
                    <m:t>jk</m:t>
                  </m:r>
                </m:sub>
              </m:sSub>
            </m:oMath>
          </w:p>
          <w:p w14:paraId="5FA952F2" w14:textId="77777777" w:rsidR="00A30D28" w:rsidRPr="0008336B" w:rsidRDefault="00A30D28" w:rsidP="00580505">
            <w:pPr>
              <w:rPr>
                <w:rFonts w:eastAsiaTheme="minorHAnsi"/>
              </w:rPr>
            </w:pPr>
          </w:p>
        </w:tc>
      </w:tr>
    </w:tbl>
    <w:p w14:paraId="11BF294E" w14:textId="77777777" w:rsidR="00A30D28" w:rsidRPr="0008336B" w:rsidRDefault="00A30D28" w:rsidP="00A30D28">
      <w:pPr>
        <w:pStyle w:val="ListParagraph"/>
        <w:ind w:left="0"/>
        <w:rPr>
          <w:rFonts w:cs="Times New Roman"/>
          <w:szCs w:val="24"/>
        </w:rPr>
      </w:pPr>
    </w:p>
    <w:p w14:paraId="6DA058FE" w14:textId="77777777" w:rsidR="00A30D28" w:rsidRPr="0008336B" w:rsidRDefault="00A30D28" w:rsidP="00A30D28">
      <w:pPr>
        <w:spacing w:line="480" w:lineRule="auto"/>
        <w:jc w:val="both"/>
        <w:rPr>
          <w:rFonts w:cs="Times New Roman"/>
          <w:szCs w:val="24"/>
        </w:rPr>
      </w:pPr>
      <w:r w:rsidRPr="0008336B">
        <w:rPr>
          <w:rFonts w:cs="Times New Roman"/>
          <w:szCs w:val="24"/>
        </w:rPr>
        <w:t xml:space="preserve">The activation function used for training is sigmoid function   </w:t>
      </w:r>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z</m:t>
            </m:r>
          </m:e>
        </m:d>
      </m:oMath>
      <w:r w:rsidRPr="0008336B">
        <w:rPr>
          <w:rFonts w:cs="Times New Roman"/>
          <w:szCs w:val="24"/>
        </w:rPr>
        <w:t>:</w:t>
      </w:r>
    </w:p>
    <w:p w14:paraId="3B83094D" w14:textId="77777777" w:rsidR="00A30D28" w:rsidRPr="0008336B" w:rsidRDefault="00A30D28" w:rsidP="00A30D28">
      <w:pPr>
        <w:spacing w:line="480" w:lineRule="auto"/>
        <w:jc w:val="both"/>
        <w:rPr>
          <w:rFonts w:cs="Times New Roman"/>
          <w:szCs w:val="24"/>
        </w:rPr>
      </w:pPr>
      <m:oMathPara>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 xml:space="preserve">1+ </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-z</m:t>
                  </m:r>
                </m:sup>
              </m:sSup>
            </m:den>
          </m:f>
          <m:r>
            <w:rPr>
              <w:rFonts w:ascii="Cambria Math" w:hAnsi="Cambria Math" w:cs="Times New Roman"/>
              <w:szCs w:val="24"/>
            </w:rPr>
            <m:t xml:space="preserve"> </m:t>
          </m:r>
        </m:oMath>
      </m:oMathPara>
    </w:p>
    <w:p w14:paraId="2D08A0B9" w14:textId="77777777" w:rsidR="00A30D28" w:rsidRPr="0008336B" w:rsidRDefault="00A30D28" w:rsidP="00A30D28">
      <w:pPr>
        <w:spacing w:line="480" w:lineRule="auto"/>
        <w:jc w:val="both"/>
        <w:rPr>
          <w:rFonts w:eastAsiaTheme="minorHAnsi" w:cs="Times New Roman"/>
          <w:szCs w:val="24"/>
        </w:rPr>
      </w:pPr>
      <w:r w:rsidRPr="0008336B">
        <w:rPr>
          <w:rFonts w:cs="Times New Roman"/>
          <w:szCs w:val="24"/>
        </w:rPr>
        <w:t xml:space="preserve">Such that:  </w:t>
      </w:r>
      <m:oMath>
        <m:r>
          <w:rPr>
            <w:rFonts w:ascii="Cambria Math" w:hAnsi="Cambria Math" w:cs="Times New Roman"/>
            <w:szCs w:val="24"/>
          </w:rPr>
          <m:t>Z =W∙X+b</m:t>
        </m:r>
      </m:oMath>
      <w:r w:rsidRPr="0008336B">
        <w:rPr>
          <w:rFonts w:cs="Times New Roman"/>
          <w:szCs w:val="24"/>
        </w:rPr>
        <w:t xml:space="preserve">  with </w:t>
      </w:r>
      <m:oMath>
        <m:r>
          <m:rPr>
            <m:sty m:val="bi"/>
          </m:rPr>
          <w:rPr>
            <w:rFonts w:ascii="Cambria Math" w:hAnsi="Cambria Math" w:cs="Times New Roman"/>
            <w:szCs w:val="24"/>
          </w:rPr>
          <m:t xml:space="preserve">X </m:t>
        </m:r>
        <m:d>
          <m:dPr>
            <m:ctrlPr>
              <w:rPr>
                <w:rFonts w:ascii="Cambria Math" w:hAnsi="Cambria Math" w:cs="Times New Roman"/>
                <w:b/>
                <w:i/>
                <w:iCs/>
                <w:szCs w:val="24"/>
              </w:rPr>
            </m:ctrlPr>
          </m:dPr>
          <m:e>
            <m:r>
              <m:rPr>
                <m:sty m:val="bi"/>
              </m:rPr>
              <w:rPr>
                <w:rFonts w:ascii="Cambria Math" w:hAnsi="Cambria Math" w:cs="Times New Roman"/>
                <w:szCs w:val="24"/>
              </w:rPr>
              <m:t>X=</m:t>
            </m:r>
            <m:d>
              <m:dPr>
                <m:begChr m:val="{"/>
                <m:endChr m:val="}"/>
                <m:ctrlPr>
                  <w:rPr>
                    <w:rFonts w:ascii="Cambria Math" w:hAnsi="Cambria Math" w:cs="Times New Roman"/>
                    <w:b/>
                    <w:i/>
                    <w:iCs/>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    I ϵ</m:t>
                </m:r>
                <m:r>
                  <m:rPr>
                    <m:scr m:val="double-struck"/>
                  </m:rPr>
                  <w:rPr>
                    <w:rFonts w:ascii="Cambria Math" w:hAnsi="Cambria Math" w:cs="Times New Roman"/>
                    <w:szCs w:val="24"/>
                  </w:rPr>
                  <m:t>N</m:t>
                </m:r>
                <m:ctrlPr>
                  <w:rPr>
                    <w:rFonts w:ascii="Cambria Math" w:hAnsi="Cambria Math" w:cs="Times New Roman"/>
                    <w:i/>
                    <w:szCs w:val="24"/>
                  </w:rPr>
                </m:ctrlPr>
              </m:e>
            </m:d>
            <m:ctrlPr>
              <w:rPr>
                <w:rFonts w:ascii="Cambria Math" w:hAnsi="Cambria Math" w:cs="Times New Roman"/>
                <w:i/>
                <w:szCs w:val="24"/>
              </w:rPr>
            </m:ctrlPr>
          </m:e>
        </m:d>
        <m:r>
          <w:rPr>
            <w:rFonts w:ascii="Cambria Math" w:hAnsi="Cambria Math" w:cs="Times New Roman"/>
            <w:szCs w:val="24"/>
          </w:rPr>
          <m:t xml:space="preserve"> </m:t>
        </m:r>
      </m:oMath>
      <w:r w:rsidRPr="0008336B">
        <w:rPr>
          <w:rFonts w:cs="Times New Roman"/>
          <w:szCs w:val="24"/>
        </w:rPr>
        <w:t xml:space="preserve">  is the input vector, </w:t>
      </w:r>
      <m:oMath>
        <m:r>
          <w:rPr>
            <w:rFonts w:ascii="Cambria Math" w:hAnsi="Cambria Math" w:cs="Times New Roman"/>
            <w:szCs w:val="24"/>
          </w:rPr>
          <m:t>W</m:t>
        </m:r>
      </m:oMath>
      <w:r w:rsidRPr="0008336B">
        <w:rPr>
          <w:rFonts w:cs="Times New Roman"/>
          <w:szCs w:val="24"/>
        </w:rPr>
        <w:t xml:space="preserve"> </w:t>
      </w:r>
      <w:commentRangeStart w:id="637"/>
      <m:oMath>
        <m:r>
          <m:rPr>
            <m:sty m:val="bi"/>
          </m:rPr>
          <w:rPr>
            <w:rFonts w:ascii="Cambria Math" w:hAnsi="Cambria Math" w:cs="Times New Roman"/>
            <w:color w:val="000000" w:themeColor="text1"/>
            <w:szCs w:val="24"/>
          </w:rPr>
          <m:t>(</m:t>
        </m:r>
        <m:r>
          <w:rPr>
            <w:rFonts w:ascii="Cambria Math" w:hAnsi="Cambria Math" w:cs="Times New Roman"/>
            <w:szCs w:val="24"/>
          </w:rPr>
          <m:t>W=</m:t>
        </m:r>
        <m:d>
          <m:dPr>
            <m:begChr m:val="{"/>
            <m:endChr m:val="}"/>
            <m:ctrlPr>
              <w:rPr>
                <w:rFonts w:ascii="Cambria Math" w:hAnsi="Cambria Math" w:cs="Times New Roman"/>
                <w:b/>
                <w:i/>
                <w:iCs/>
                <w:szCs w:val="24"/>
              </w:rPr>
            </m:ctrlPr>
          </m:dPr>
          <m:e>
            <m:sSub>
              <m:sSubPr>
                <m:ctrlPr>
                  <w:rPr>
                    <w:rFonts w:ascii="Cambria Math" w:hAnsi="Cambria Math" w:cs="Times New Roman"/>
                    <w:i/>
                    <w:szCs w:val="24"/>
                  </w:rPr>
                </m:ctrlPr>
              </m:sSubPr>
              <m:e>
                <m:r>
                  <w:rPr>
                    <w:rFonts w:ascii="Cambria Math" w:hAnsi="Cambria Math" w:cs="Times New Roman"/>
                    <w:szCs w:val="24"/>
                  </w:rPr>
                  <m:t xml:space="preserve">  w</m:t>
                </m:r>
              </m:e>
              <m:sub>
                <m:r>
                  <w:rPr>
                    <w:rFonts w:ascii="Cambria Math" w:hAnsi="Cambria Math" w:cs="Times New Roman"/>
                    <w:szCs w:val="24"/>
                  </w:rPr>
                  <m:t>1</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    I ϵ</m:t>
            </m:r>
            <m:r>
              <m:rPr>
                <m:scr m:val="double-struck"/>
              </m:rPr>
              <w:rPr>
                <w:rFonts w:ascii="Cambria Math" w:hAnsi="Cambria Math" w:cs="Times New Roman"/>
                <w:szCs w:val="24"/>
              </w:rPr>
              <m:t>N</m:t>
            </m:r>
            <m:ctrlPr>
              <w:rPr>
                <w:rFonts w:ascii="Cambria Math" w:hAnsi="Cambria Math" w:cs="Times New Roman"/>
                <w:i/>
                <w:szCs w:val="24"/>
              </w:rPr>
            </m:ctrlPr>
          </m:e>
        </m:d>
        <w:commentRangeEnd w:id="637"/>
        <m:r>
          <m:rPr>
            <m:sty m:val="p"/>
          </m:rPr>
          <w:rPr>
            <w:rStyle w:val="CommentReference"/>
          </w:rPr>
          <w:commentReference w:id="637"/>
        </m:r>
        <m:r>
          <m:rPr>
            <m:sty m:val="bi"/>
          </m:rPr>
          <w:rPr>
            <w:rFonts w:ascii="Cambria Math" w:hAnsi="Cambria Math" w:cs="Times New Roman"/>
            <w:color w:val="000000" w:themeColor="text1"/>
            <w:szCs w:val="24"/>
          </w:rPr>
          <m:t xml:space="preserve"> </m:t>
        </m:r>
      </m:oMath>
      <w:r w:rsidRPr="0008336B">
        <w:rPr>
          <w:rFonts w:cs="Times New Roman"/>
          <w:b/>
          <w:bCs/>
          <w:szCs w:val="24"/>
        </w:rPr>
        <w:t> </w:t>
      </w:r>
      <w:r w:rsidRPr="0008336B">
        <w:rPr>
          <w:rFonts w:cs="Times New Roman"/>
          <w:szCs w:val="24"/>
        </w:rPr>
        <w:t>is the weight vector, and </w:t>
      </w:r>
      <m:oMath>
        <m:r>
          <w:rPr>
            <w:rFonts w:ascii="Cambria Math" w:hAnsi="Cambria Math" w:cs="Times New Roman"/>
            <w:szCs w:val="24"/>
          </w:rPr>
          <m:t>b</m:t>
        </m:r>
      </m:oMath>
      <w:r w:rsidRPr="0008336B">
        <w:rPr>
          <w:rFonts w:cs="Times New Roman"/>
          <w:szCs w:val="24"/>
        </w:rPr>
        <w:t xml:space="preserve"> is the bias for a single perceptron.  Once a neuron is activated, we need to transfer the activation using the transfer function </w:t>
      </w:r>
      <w:r w:rsidRPr="0008336B">
        <w:rPr>
          <w:rFonts w:ascii="Copperplate Gothic Light" w:hAnsi="Copperplate Gothic Light" w:cs="Times New Roman"/>
          <w:szCs w:val="24"/>
        </w:rPr>
        <w:t>T</w:t>
      </w:r>
      <w:r w:rsidRPr="0008336B">
        <w:rPr>
          <w:rFonts w:ascii="Copperplate Gothic Light" w:hAnsi="Copperplate Gothic Light" w:cs="Times New Roman"/>
          <w:sz w:val="16"/>
          <w:szCs w:val="16"/>
        </w:rPr>
        <w:t>RANSFERT</w:t>
      </w:r>
      <w:r w:rsidRPr="0008336B">
        <w:rPr>
          <w:rFonts w:ascii="Copperplate Gothic Light" w:hAnsi="Copperplate Gothic Light" w:cs="Times New Roman"/>
          <w:szCs w:val="24"/>
        </w:rPr>
        <w:t>A</w:t>
      </w:r>
      <w:r w:rsidRPr="0008336B">
        <w:rPr>
          <w:rFonts w:ascii="Copperplate Gothic Light" w:hAnsi="Copperplate Gothic Light" w:cs="Times New Roman"/>
          <w:sz w:val="16"/>
          <w:szCs w:val="16"/>
        </w:rPr>
        <w:t>CT</w:t>
      </w:r>
      <w:r w:rsidRPr="0008336B">
        <w:rPr>
          <w:rFonts w:ascii="Copperplate Gothic Light" w:hAnsi="Copperplate Gothic Light" w:cs="Times New Roman"/>
          <w:szCs w:val="24"/>
        </w:rPr>
        <w:t>N</w:t>
      </w:r>
      <w:r w:rsidRPr="0008336B">
        <w:rPr>
          <w:rFonts w:ascii="Copperplate Gothic Light" w:hAnsi="Copperplate Gothic Light" w:cs="Times New Roman"/>
          <w:sz w:val="16"/>
          <w:szCs w:val="16"/>
        </w:rPr>
        <w:t>ET</w:t>
      </w:r>
      <w:r w:rsidRPr="0008336B">
        <w:rPr>
          <w:rFonts w:cs="Times New Roman"/>
          <w:szCs w:val="24"/>
        </w:rPr>
        <w:t xml:space="preserve"> below:</w:t>
      </w:r>
    </w:p>
    <w:tbl>
      <w:tblPr>
        <w:tblStyle w:val="TableGrid"/>
        <w:tblW w:w="0" w:type="auto"/>
        <w:tblInd w:w="0" w:type="dxa"/>
        <w:tblLook w:val="04A0" w:firstRow="1" w:lastRow="0" w:firstColumn="1" w:lastColumn="0" w:noHBand="0" w:noVBand="1"/>
      </w:tblPr>
      <w:tblGrid>
        <w:gridCol w:w="696"/>
        <w:gridCol w:w="609"/>
        <w:gridCol w:w="7335"/>
      </w:tblGrid>
      <w:tr w:rsidR="00A30D28" w:rsidRPr="0008336B" w14:paraId="13BDFBFF" w14:textId="77777777" w:rsidTr="00580505">
        <w:tc>
          <w:tcPr>
            <w:tcW w:w="8640" w:type="dxa"/>
            <w:gridSpan w:val="3"/>
            <w:tcBorders>
              <w:top w:val="single" w:sz="4" w:space="0" w:color="auto"/>
              <w:left w:val="nil"/>
              <w:bottom w:val="nil"/>
              <w:right w:val="nil"/>
            </w:tcBorders>
          </w:tcPr>
          <w:p w14:paraId="3F0A9334" w14:textId="77777777" w:rsidR="00A30D28" w:rsidRPr="0008336B" w:rsidRDefault="00A30D28" w:rsidP="00580505">
            <w:pPr>
              <w:spacing w:line="360" w:lineRule="auto"/>
              <w:rPr>
                <w:szCs w:val="24"/>
                <w:lang w:val="fr-FR"/>
              </w:rPr>
            </w:pPr>
            <w:r w:rsidRPr="0008336B">
              <w:rPr>
                <w:rFonts w:ascii="Copperplate Gothic Light" w:hAnsi="Copperplate Gothic Light" w:cs="Times New Roman"/>
                <w:szCs w:val="24"/>
              </w:rPr>
              <w:t>T</w:t>
            </w:r>
            <w:r w:rsidRPr="0008336B">
              <w:rPr>
                <w:rFonts w:ascii="Copperplate Gothic Light" w:hAnsi="Copperplate Gothic Light" w:cs="Times New Roman"/>
                <w:sz w:val="16"/>
                <w:szCs w:val="16"/>
              </w:rPr>
              <w:t>RANSFERT</w:t>
            </w:r>
            <w:r w:rsidRPr="0008336B">
              <w:rPr>
                <w:rFonts w:ascii="Copperplate Gothic Light" w:hAnsi="Copperplate Gothic Light" w:cs="Times New Roman"/>
                <w:szCs w:val="24"/>
              </w:rPr>
              <w:t>A</w:t>
            </w:r>
            <w:r w:rsidRPr="0008336B">
              <w:rPr>
                <w:rFonts w:ascii="Copperplate Gothic Light" w:hAnsi="Copperplate Gothic Light" w:cs="Times New Roman"/>
                <w:sz w:val="16"/>
                <w:szCs w:val="16"/>
              </w:rPr>
              <w:t>CT</w:t>
            </w:r>
            <w:r w:rsidRPr="0008336B">
              <w:rPr>
                <w:rFonts w:ascii="Copperplate Gothic Light" w:hAnsi="Copperplate Gothic Light" w:cs="Times New Roman"/>
                <w:szCs w:val="24"/>
              </w:rPr>
              <w:t>N</w:t>
            </w:r>
            <w:r w:rsidRPr="0008336B">
              <w:rPr>
                <w:rFonts w:ascii="Copperplate Gothic Light" w:hAnsi="Copperplate Gothic Light" w:cs="Times New Roman"/>
                <w:sz w:val="16"/>
                <w:szCs w:val="16"/>
              </w:rPr>
              <w:t>ET</w:t>
            </w:r>
            <w:r w:rsidRPr="0008336B">
              <w:rPr>
                <w:szCs w:val="24"/>
              </w:rPr>
              <w:t xml:space="preserve"> (</w:t>
            </w:r>
            <m:oMath>
              <m:r>
                <w:rPr>
                  <w:rFonts w:ascii="Cambria Math" w:hAnsi="Cambria Math"/>
                  <w:szCs w:val="24"/>
                </w:rPr>
                <m:t>W,</m:t>
              </m:r>
            </m:oMath>
            <w:r w:rsidRPr="0008336B">
              <w:rPr>
                <w:szCs w:val="24"/>
              </w:rPr>
              <w:t xml:space="preserve"> </w:t>
            </w:r>
            <m:oMath>
              <m:r>
                <w:rPr>
                  <w:rFonts w:ascii="Cambria Math" w:hAnsi="Cambria Math"/>
                  <w:szCs w:val="24"/>
                </w:rPr>
                <m:t>I</m:t>
              </m:r>
            </m:oMath>
            <w:r w:rsidRPr="0008336B">
              <w:rPr>
                <w:szCs w:val="24"/>
              </w:rPr>
              <w:t>)</w:t>
            </w:r>
          </w:p>
        </w:tc>
      </w:tr>
      <w:tr w:rsidR="00A30D28" w:rsidRPr="0008336B" w14:paraId="6C94C3BE" w14:textId="77777777" w:rsidTr="00580505">
        <w:tc>
          <w:tcPr>
            <w:tcW w:w="696" w:type="dxa"/>
            <w:tcBorders>
              <w:top w:val="nil"/>
              <w:left w:val="nil"/>
              <w:bottom w:val="nil"/>
              <w:right w:val="nil"/>
            </w:tcBorders>
          </w:tcPr>
          <w:p w14:paraId="7A7931C3" w14:textId="77777777" w:rsidR="00A30D28" w:rsidRPr="0008336B" w:rsidRDefault="00A30D28" w:rsidP="00580505">
            <w:pPr>
              <w:jc w:val="right"/>
            </w:pPr>
            <w:r w:rsidRPr="0008336B">
              <w:t>1</w:t>
            </w:r>
          </w:p>
        </w:tc>
        <w:tc>
          <w:tcPr>
            <w:tcW w:w="7944" w:type="dxa"/>
            <w:gridSpan w:val="2"/>
            <w:tcBorders>
              <w:top w:val="nil"/>
              <w:left w:val="nil"/>
              <w:bottom w:val="nil"/>
              <w:right w:val="nil"/>
            </w:tcBorders>
          </w:tcPr>
          <w:p w14:paraId="1676F4A9" w14:textId="77777777" w:rsidR="00A30D28" w:rsidRPr="0008336B" w:rsidRDefault="00A30D28" w:rsidP="00580505">
            <w:pPr>
              <w:spacing w:line="276" w:lineRule="auto"/>
              <w:rPr>
                <w:rFonts w:cs="Times New Roman"/>
                <w:color w:val="000000" w:themeColor="text1"/>
                <w:szCs w:val="24"/>
              </w:rPr>
            </w:pPr>
            <m:oMath>
              <m:r>
                <w:rPr>
                  <w:rFonts w:ascii="Cambria Math" w:hAnsi="Cambria Math" w:cs="Times New Roman"/>
                  <w:szCs w:val="24"/>
                </w:rPr>
                <m:t>A ←</m:t>
              </m:r>
              <m:sSub>
                <m:sSubPr>
                  <m:ctrlPr>
                    <w:rPr>
                      <w:rFonts w:ascii="Cambria Math" w:eastAsiaTheme="minorHAnsi"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n</m:t>
                  </m:r>
                </m:sub>
              </m:sSub>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last bias of </w:t>
            </w:r>
            <m:oMath>
              <m:r>
                <w:rPr>
                  <w:rFonts w:ascii="Cambria Math" w:hAnsi="Cambria Math" w:cs="Times New Roman"/>
                  <w:szCs w:val="24"/>
                </w:rPr>
                <m:t>n-</m:t>
              </m:r>
            </m:oMath>
            <w:r w:rsidRPr="0008336B">
              <w:rPr>
                <w:rFonts w:cs="Times New Roman"/>
                <w:szCs w:val="24"/>
              </w:rPr>
              <w:t xml:space="preserve">number of Weights </w:t>
            </w:r>
            <m:oMath>
              <m:sSub>
                <m:sSubPr>
                  <m:ctrlPr>
                    <w:rPr>
                      <w:rFonts w:ascii="Cambria Math" w:eastAsiaTheme="minorHAnsi"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n</m:t>
                  </m:r>
                </m:sub>
              </m:sSub>
            </m:oMath>
            <w:r w:rsidRPr="0008336B">
              <w:rPr>
                <w:rFonts w:cs="Times New Roman"/>
                <w:szCs w:val="24"/>
              </w:rPr>
              <w:t xml:space="preserve"> </w:t>
            </w:r>
          </w:p>
        </w:tc>
      </w:tr>
      <w:tr w:rsidR="00A30D28" w:rsidRPr="0008336B" w14:paraId="2B5D8D04" w14:textId="77777777" w:rsidTr="00580505">
        <w:tc>
          <w:tcPr>
            <w:tcW w:w="696" w:type="dxa"/>
            <w:tcBorders>
              <w:top w:val="nil"/>
              <w:left w:val="nil"/>
              <w:bottom w:val="nil"/>
              <w:right w:val="nil"/>
            </w:tcBorders>
          </w:tcPr>
          <w:p w14:paraId="222653C0" w14:textId="77777777" w:rsidR="00A30D28" w:rsidRPr="0008336B" w:rsidRDefault="00A30D28" w:rsidP="00580505">
            <w:pPr>
              <w:jc w:val="right"/>
            </w:pPr>
            <w:r w:rsidRPr="0008336B">
              <w:t>2</w:t>
            </w:r>
          </w:p>
        </w:tc>
        <w:tc>
          <w:tcPr>
            <w:tcW w:w="7944" w:type="dxa"/>
            <w:gridSpan w:val="2"/>
            <w:tcBorders>
              <w:top w:val="nil"/>
              <w:left w:val="nil"/>
              <w:bottom w:val="nil"/>
              <w:right w:val="nil"/>
            </w:tcBorders>
          </w:tcPr>
          <w:p w14:paraId="3367ACD1" w14:textId="77777777" w:rsidR="00A30D28" w:rsidRPr="0008336B" w:rsidRDefault="00DC3331" w:rsidP="00580505">
            <w:pPr>
              <w:pStyle w:val="ListParagraph"/>
              <w:ind w:left="0"/>
              <w:rPr>
                <w:rFonts w:cs="Times New Roman"/>
                <w:szCs w:val="24"/>
              </w:rPr>
            </w:pPr>
            <m:oMathPara>
              <m:oMathParaPr>
                <m:jc m:val="left"/>
              </m:oMathParaPr>
              <m:oMath>
                <m:sSub>
                  <m:sSubPr>
                    <m:ctrlPr>
                      <w:rPr>
                        <w:rFonts w:ascii="Cambria Math" w:hAnsi="Cambria Math" w:cs="Times New Roman"/>
                        <w:i/>
                        <w:szCs w:val="24"/>
                        <w:lang w:eastAsia="en-US"/>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 xml:space="preserve"> ←0</m:t>
                </m:r>
              </m:oMath>
            </m:oMathPara>
          </w:p>
        </w:tc>
      </w:tr>
      <w:tr w:rsidR="00A30D28" w:rsidRPr="0008336B" w14:paraId="3732CA0B" w14:textId="77777777" w:rsidTr="00580505">
        <w:tc>
          <w:tcPr>
            <w:tcW w:w="696" w:type="dxa"/>
            <w:tcBorders>
              <w:top w:val="nil"/>
              <w:left w:val="nil"/>
              <w:bottom w:val="nil"/>
              <w:right w:val="nil"/>
            </w:tcBorders>
          </w:tcPr>
          <w:p w14:paraId="3EF7AA0B" w14:textId="77777777" w:rsidR="00A30D28" w:rsidRPr="0008336B" w:rsidRDefault="00A30D28" w:rsidP="00580505">
            <w:pPr>
              <w:jc w:val="right"/>
            </w:pPr>
            <w:r w:rsidRPr="0008336B">
              <w:t>3</w:t>
            </w:r>
          </w:p>
        </w:tc>
        <w:tc>
          <w:tcPr>
            <w:tcW w:w="7944" w:type="dxa"/>
            <w:gridSpan w:val="2"/>
            <w:tcBorders>
              <w:top w:val="nil"/>
              <w:left w:val="nil"/>
              <w:bottom w:val="nil"/>
              <w:right w:val="nil"/>
            </w:tcBorders>
          </w:tcPr>
          <w:p w14:paraId="3E434ECC" w14:textId="77777777" w:rsidR="00A30D28" w:rsidRPr="0008336B" w:rsidRDefault="00A30D28" w:rsidP="00580505">
            <w:pPr>
              <w:rPr>
                <w:rFonts w:eastAsiaTheme="minorHAnsi" w:cs="Times New Roman"/>
                <w:b/>
                <w:szCs w:val="24"/>
              </w:rPr>
            </w:pPr>
            <w:r w:rsidRPr="0008336B">
              <w:rPr>
                <w:rFonts w:cs="Times New Roman"/>
                <w:b/>
                <w:szCs w:val="24"/>
              </w:rPr>
              <w:t>for</w:t>
            </w:r>
            <w:r w:rsidRPr="0008336B">
              <w:rPr>
                <w:rFonts w:cs="Times New Roman"/>
                <w:szCs w:val="24"/>
              </w:rPr>
              <w:t xml:space="preserve"> </w:t>
            </w:r>
            <m:oMath>
              <m:r>
                <w:rPr>
                  <w:rFonts w:ascii="Cambria Math" w:hAnsi="Cambria Math" w:cs="Times New Roman"/>
                  <w:szCs w:val="24"/>
                </w:rPr>
                <m:t xml:space="preserve">i ← </m:t>
              </m:r>
            </m:oMath>
            <w:r w:rsidRPr="0008336B">
              <w:rPr>
                <w:rFonts w:cs="Times New Roman"/>
                <w:szCs w:val="24"/>
              </w:rPr>
              <w:t xml:space="preserve">1 </w:t>
            </w:r>
            <w:r w:rsidRPr="0008336B">
              <w:rPr>
                <w:rFonts w:cs="Times New Roman"/>
                <w:b/>
                <w:szCs w:val="24"/>
              </w:rPr>
              <w:t>to</w:t>
            </w:r>
            <w:r w:rsidRPr="0008336B">
              <w:rPr>
                <w:rFonts w:cs="Times New Roman"/>
                <w:szCs w:val="24"/>
              </w:rPr>
              <w:t xml:space="preserve"> </w:t>
            </w:r>
            <m:oMath>
              <m:r>
                <w:rPr>
                  <w:rFonts w:ascii="Cambria Math" w:hAnsi="Cambria Math" w:cs="Times New Roman"/>
                  <w:szCs w:val="24"/>
                </w:rPr>
                <m:t xml:space="preserve">N </m:t>
              </m:r>
            </m:oMath>
            <w:r w:rsidRPr="0008336B">
              <w:rPr>
                <w:rFonts w:cs="Times New Roman"/>
                <w:b/>
                <w:szCs w:val="24"/>
              </w:rPr>
              <w:t>do</w:t>
            </w:r>
            <m:oMath>
              <m:r>
                <m:rPr>
                  <m:sty m:val="bi"/>
                </m:rPr>
                <w:rPr>
                  <w:rFonts w:ascii="Cambria Math" w:hAnsi="Cambria Math" w:cs="Times New Roman"/>
                  <w:szCs w:val="24"/>
                </w:rPr>
                <m:t xml:space="preserve"> </m:t>
              </m:r>
            </m:oMath>
            <w:r w:rsidRPr="0008336B">
              <w:rPr>
                <w:rFonts w:cs="Times New Roman"/>
                <w:szCs w:val="24"/>
              </w:rPr>
              <w:t xml:space="preserve">  </w:t>
            </w:r>
          </w:p>
        </w:tc>
      </w:tr>
      <w:tr w:rsidR="00A30D28" w:rsidRPr="0008336B" w14:paraId="688846EF" w14:textId="77777777" w:rsidTr="00580505">
        <w:tc>
          <w:tcPr>
            <w:tcW w:w="696" w:type="dxa"/>
            <w:tcBorders>
              <w:top w:val="nil"/>
              <w:left w:val="nil"/>
              <w:bottom w:val="nil"/>
              <w:right w:val="nil"/>
            </w:tcBorders>
          </w:tcPr>
          <w:p w14:paraId="327DCAFC" w14:textId="77777777" w:rsidR="00A30D28" w:rsidRPr="0008336B" w:rsidRDefault="00A30D28" w:rsidP="00580505">
            <w:pPr>
              <w:jc w:val="right"/>
            </w:pPr>
            <w:r w:rsidRPr="0008336B">
              <w:t>4</w:t>
            </w:r>
          </w:p>
        </w:tc>
        <w:tc>
          <w:tcPr>
            <w:tcW w:w="609" w:type="dxa"/>
            <w:tcBorders>
              <w:top w:val="nil"/>
              <w:left w:val="nil"/>
              <w:bottom w:val="nil"/>
              <w:right w:val="single" w:sz="4" w:space="0" w:color="auto"/>
            </w:tcBorders>
          </w:tcPr>
          <w:p w14:paraId="1EE0E7DC" w14:textId="77777777" w:rsidR="00A30D28" w:rsidRPr="0008336B" w:rsidRDefault="00A30D28" w:rsidP="00580505">
            <w:pPr>
              <w:rPr>
                <w:rFonts w:cs="Times New Roman"/>
                <w:b/>
                <w:szCs w:val="24"/>
              </w:rPr>
            </w:pPr>
          </w:p>
        </w:tc>
        <w:tc>
          <w:tcPr>
            <w:tcW w:w="7335" w:type="dxa"/>
            <w:tcBorders>
              <w:top w:val="nil"/>
              <w:left w:val="single" w:sz="4" w:space="0" w:color="auto"/>
              <w:bottom w:val="nil"/>
              <w:right w:val="nil"/>
            </w:tcBorders>
          </w:tcPr>
          <w:p w14:paraId="352BB33F" w14:textId="77777777" w:rsidR="00A30D28" w:rsidRPr="0008336B" w:rsidRDefault="00A30D28" w:rsidP="00580505">
            <w:pPr>
              <w:rPr>
                <w:rFonts w:cs="Times New Roman"/>
                <w:szCs w:val="24"/>
              </w:rPr>
            </w:pPr>
            <m:oMath>
              <m:r>
                <w:rPr>
                  <w:rFonts w:ascii="Cambria Math" w:hAnsi="Cambria Math" w:cs="Times New Roman"/>
                  <w:szCs w:val="24"/>
                </w:rPr>
                <m:t>A←</m:t>
              </m:r>
              <m:nary>
                <m:naryPr>
                  <m:chr m:val="∑"/>
                  <m:limLoc m:val="undOvr"/>
                  <m:subHide m:val="1"/>
                  <m:supHide m:val="1"/>
                  <m:ctrlPr>
                    <w:rPr>
                      <w:rFonts w:ascii="Cambria Math" w:hAnsi="Cambria Math" w:cs="Times New Roman"/>
                      <w:i/>
                      <w:szCs w:val="24"/>
                    </w:rPr>
                  </m:ctrlPr>
                </m:naryPr>
                <m:sub/>
                <m:sup/>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m:t>
                      </m:r>
                    </m:sub>
                  </m:sSub>
                </m:e>
              </m:nary>
              <m:r>
                <w:rPr>
                  <w:rFonts w:ascii="Cambria Math" w:hAnsi="Cambria Math" w:cs="Times New Roman"/>
                  <w:szCs w:val="24"/>
                </w:rPr>
                <m:t>+A</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weighted</w:t>
            </w:r>
            <w:r w:rsidRPr="0008336B">
              <w:rPr>
                <w:rFonts w:cs="Times New Roman"/>
                <w:szCs w:val="24"/>
                <w:shd w:val="clear" w:color="auto" w:fill="FFFFFF"/>
              </w:rPr>
              <w:t xml:space="preserve"> sum of the inputs including bias 1.0</w:t>
            </w:r>
          </w:p>
        </w:tc>
      </w:tr>
      <w:tr w:rsidR="00A30D28" w:rsidRPr="0008336B" w14:paraId="1A11070A" w14:textId="77777777" w:rsidTr="00580505">
        <w:tc>
          <w:tcPr>
            <w:tcW w:w="696" w:type="dxa"/>
            <w:tcBorders>
              <w:top w:val="nil"/>
              <w:left w:val="nil"/>
              <w:bottom w:val="nil"/>
              <w:right w:val="nil"/>
            </w:tcBorders>
          </w:tcPr>
          <w:p w14:paraId="4F1630DD" w14:textId="77777777" w:rsidR="00A30D28" w:rsidRPr="0008336B" w:rsidRDefault="00A30D28" w:rsidP="00580505">
            <w:pPr>
              <w:jc w:val="right"/>
            </w:pPr>
            <w:r w:rsidRPr="0008336B">
              <w:t>7</w:t>
            </w:r>
          </w:p>
        </w:tc>
        <w:tc>
          <w:tcPr>
            <w:tcW w:w="7944" w:type="dxa"/>
            <w:gridSpan w:val="2"/>
            <w:tcBorders>
              <w:top w:val="nil"/>
              <w:left w:val="nil"/>
              <w:bottom w:val="nil"/>
              <w:right w:val="nil"/>
            </w:tcBorders>
          </w:tcPr>
          <w:p w14:paraId="215D79A9" w14:textId="77777777" w:rsidR="00A30D28" w:rsidRPr="0008336B" w:rsidRDefault="00A30D28" w:rsidP="00580505">
            <w:pPr>
              <w:rPr>
                <w:rFonts w:eastAsia="Calibri" w:cs="Times New Roman"/>
                <w:szCs w:val="24"/>
              </w:rPr>
            </w:pPr>
            <m:oMath>
              <m:r>
                <w:rPr>
                  <w:rFonts w:ascii="Cambria Math" w:hAnsi="Cambria Math" w:cs="Times New Roman"/>
                  <w:szCs w:val="24"/>
                </w:rPr>
                <m:t>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 xml:space="preserve">1+ </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-A</m:t>
                      </m:r>
                    </m:sup>
                  </m:sSup>
                </m:den>
              </m:f>
              <m:r>
                <w:rPr>
                  <w:rFonts w:ascii="Cambria Math" w:hAnsi="Cambria Math" w:cs="Times New Roman"/>
                  <w:szCs w:val="24"/>
                </w:rPr>
                <m:t xml:space="preserve"> </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Sigmoid transfer function</w:t>
            </w:r>
          </w:p>
        </w:tc>
      </w:tr>
      <w:tr w:rsidR="00A30D28" w:rsidRPr="0008336B" w14:paraId="6C8602BC" w14:textId="77777777" w:rsidTr="00580505">
        <w:tc>
          <w:tcPr>
            <w:tcW w:w="696" w:type="dxa"/>
            <w:tcBorders>
              <w:top w:val="nil"/>
              <w:left w:val="nil"/>
              <w:bottom w:val="single" w:sz="4" w:space="0" w:color="auto"/>
              <w:right w:val="nil"/>
            </w:tcBorders>
          </w:tcPr>
          <w:p w14:paraId="1A47B86B" w14:textId="77777777" w:rsidR="00A30D28" w:rsidRPr="0008336B" w:rsidRDefault="00A30D28" w:rsidP="00580505">
            <w:pPr>
              <w:jc w:val="right"/>
              <w:rPr>
                <w:rFonts w:cs="Times New Roman"/>
                <w:szCs w:val="24"/>
              </w:rPr>
            </w:pPr>
            <w:r w:rsidRPr="0008336B">
              <w:rPr>
                <w:rFonts w:cs="Times New Roman"/>
                <w:szCs w:val="24"/>
              </w:rPr>
              <w:t>8</w:t>
            </w:r>
          </w:p>
        </w:tc>
        <w:tc>
          <w:tcPr>
            <w:tcW w:w="7944" w:type="dxa"/>
            <w:gridSpan w:val="2"/>
            <w:tcBorders>
              <w:top w:val="nil"/>
              <w:left w:val="nil"/>
              <w:bottom w:val="single" w:sz="4" w:space="0" w:color="auto"/>
              <w:right w:val="nil"/>
            </w:tcBorders>
          </w:tcPr>
          <w:p w14:paraId="4C7A93AC" w14:textId="77777777" w:rsidR="00A30D28" w:rsidRPr="0008336B" w:rsidRDefault="00A30D28" w:rsidP="00580505">
            <w:pPr>
              <w:rPr>
                <w:rFonts w:cs="Times New Roman"/>
                <w:lang w:eastAsia="en-US"/>
              </w:rPr>
            </w:pPr>
            <w:r w:rsidRPr="0008336B">
              <w:rPr>
                <w:rFonts w:cs="Times New Roman"/>
                <w:b/>
                <w:szCs w:val="24"/>
              </w:rPr>
              <w:t>return</w:t>
            </w:r>
            <m:oMath>
              <m:r>
                <m:rPr>
                  <m:sty m:val="bi"/>
                </m:rPr>
                <w:rPr>
                  <w:rFonts w:ascii="Cambria Math" w:hAnsi="Cambria Math" w:cs="Times New Roman"/>
                  <w:szCs w:val="24"/>
                </w:rPr>
                <m:t xml:space="preserve"> </m:t>
              </m:r>
              <m:sSub>
                <m:sSubPr>
                  <m:ctrlPr>
                    <w:rPr>
                      <w:rFonts w:ascii="Cambria Math" w:eastAsiaTheme="minorHAnsi" w:hAnsi="Cambria Math"/>
                      <w:i/>
                      <w:lang w:eastAsia="en-US"/>
                    </w:rPr>
                  </m:ctrlPr>
                </m:sSubPr>
                <m:e>
                  <m:r>
                    <w:rPr>
                      <w:rFonts w:ascii="Cambria Math" w:hAnsi="Cambria Math"/>
                    </w:rPr>
                    <m:t>Net</m:t>
                  </m:r>
                </m:e>
                <m:sub>
                  <m:r>
                    <w:rPr>
                      <w:rFonts w:ascii="Cambria Math" w:hAnsi="Cambria Math"/>
                    </w:rPr>
                    <m:t>jk</m:t>
                  </m:r>
                </m:sub>
              </m:sSub>
            </m:oMath>
          </w:p>
          <w:p w14:paraId="15800D2C" w14:textId="77777777" w:rsidR="00A30D28" w:rsidRPr="0008336B" w:rsidRDefault="00A30D28" w:rsidP="00580505">
            <w:pPr>
              <w:rPr>
                <w:rFonts w:eastAsiaTheme="minorHAnsi"/>
              </w:rPr>
            </w:pPr>
          </w:p>
        </w:tc>
      </w:tr>
    </w:tbl>
    <w:p w14:paraId="6C23D783" w14:textId="77777777" w:rsidR="00A30D28" w:rsidRPr="0008336B" w:rsidRDefault="00A30D28" w:rsidP="00A30D28">
      <w:pPr>
        <w:rPr>
          <w:rFonts w:cs="Times New Roman"/>
          <w:i/>
        </w:rPr>
      </w:pPr>
    </w:p>
    <w:p w14:paraId="360FA81D" w14:textId="77777777" w:rsidR="00A30D28" w:rsidRPr="0008336B" w:rsidRDefault="00A30D28" w:rsidP="00A30D28">
      <w:pPr>
        <w:pStyle w:val="ListParagraph"/>
        <w:numPr>
          <w:ilvl w:val="0"/>
          <w:numId w:val="31"/>
        </w:numPr>
        <w:rPr>
          <w:rFonts w:cs="Times New Roman"/>
          <w:i/>
        </w:rPr>
      </w:pPr>
      <w:r w:rsidRPr="0008336B">
        <w:rPr>
          <w:rFonts w:cs="Times New Roman"/>
          <w:i/>
        </w:rPr>
        <w:t xml:space="preserve">Stage2: Feedforward propagation </w:t>
      </w:r>
    </w:p>
    <w:p w14:paraId="11B12D31" w14:textId="77777777" w:rsidR="00A30D28" w:rsidRPr="0008336B" w:rsidRDefault="00A30D28" w:rsidP="00A30D28">
      <w:pPr>
        <w:pStyle w:val="NormalWeb"/>
        <w:shd w:val="clear" w:color="auto" w:fill="FFFFFF"/>
        <w:spacing w:before="0" w:beforeAutospacing="0" w:after="0" w:afterAutospacing="0" w:line="480" w:lineRule="auto"/>
        <w:jc w:val="both"/>
        <w:textAlignment w:val="baseline"/>
        <w:rPr>
          <w:szCs w:val="23"/>
        </w:rPr>
      </w:pPr>
      <w:r w:rsidRPr="0008336B">
        <w:rPr>
          <w:szCs w:val="23"/>
        </w:rPr>
        <w:t xml:space="preserve">The forward propagating an input is straightforward. All of the outputs from one layer become inputs to the neurons on the next layer. </w:t>
      </w:r>
      <w:r w:rsidRPr="0008336B">
        <w:t xml:space="preserve">For instance, based on figure above, we give a training pattern vector </w:t>
      </w:r>
      <m:oMath>
        <m:r>
          <w:rPr>
            <w:rFonts w:ascii="Cambria Math" w:hAnsi="Cambria Math"/>
          </w:rPr>
          <m:t>x</m:t>
        </m:r>
      </m:oMath>
      <w:r w:rsidRPr="0008336B">
        <w:t xml:space="preserve">, and we compute the output vector </w:t>
      </w:r>
      <m:oMath>
        <m:r>
          <w:rPr>
            <w:rFonts w:ascii="Cambria Math" w:hAnsi="Cambria Math"/>
          </w:rPr>
          <m:t>o</m:t>
        </m:r>
      </m:oMath>
      <w:r w:rsidRPr="0008336B">
        <w:t xml:space="preserve"> (for the two-layer network (</w:t>
      </w:r>
      <m:oMath>
        <m:r>
          <w:rPr>
            <w:rFonts w:ascii="Cambria Math" w:hAnsi="Cambria Math"/>
          </w:rPr>
          <m:t>j, k</m:t>
        </m:r>
      </m:oMath>
      <w:r w:rsidRPr="0008336B">
        <w:t>)),</w:t>
      </w:r>
    </w:p>
    <w:p w14:paraId="551F5D4F" w14:textId="77777777" w:rsidR="00A30D28" w:rsidRPr="0008336B" w:rsidRDefault="00A30D28" w:rsidP="00A30D28">
      <w:pPr>
        <w:pStyle w:val="ListParagraph"/>
        <w:numPr>
          <w:ilvl w:val="0"/>
          <w:numId w:val="31"/>
        </w:numPr>
        <w:spacing w:after="0" w:line="480" w:lineRule="auto"/>
        <w:jc w:val="both"/>
        <w:rPr>
          <w:rFonts w:cs="Times New Roman"/>
        </w:rPr>
      </w:pPr>
      <w:r w:rsidRPr="0008336B">
        <w:rPr>
          <w:rFonts w:cs="Times New Roman"/>
        </w:rPr>
        <w:t xml:space="preserve">The output of the first layer is defined as </w:t>
      </w:r>
      <m:oMath>
        <m:r>
          <w:rPr>
            <w:rFonts w:ascii="Cambria Math" w:hAnsi="Cambria Math" w:cs="Times New Roman"/>
          </w:rPr>
          <m:t>y=</m:t>
        </m:r>
        <m:r>
          <m:rPr>
            <m:sty m:val="p"/>
          </m:rPr>
          <w:rPr>
            <w:rFonts w:ascii="Cambria Math" w:hAnsi="Cambria Math" w:cs="Times New Roman"/>
          </w:rPr>
          <m:t>Z</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m:t>
                </m:r>
              </m:sub>
            </m:sSub>
          </m:e>
        </m:d>
      </m:oMath>
      <w:r w:rsidRPr="0008336B">
        <w:rPr>
          <w:rFonts w:cs="Times New Roman"/>
        </w:rPr>
        <w:t xml:space="preserve">( the internal mapping) </w:t>
      </w:r>
    </w:p>
    <w:p w14:paraId="2F4B757E" w14:textId="77777777" w:rsidR="00A30D28" w:rsidRPr="0008336B" w:rsidRDefault="00A30D28" w:rsidP="00A30D28">
      <w:pPr>
        <w:pStyle w:val="ListParagraph"/>
        <w:numPr>
          <w:ilvl w:val="0"/>
          <w:numId w:val="31"/>
        </w:numPr>
        <w:spacing w:line="480" w:lineRule="auto"/>
        <w:jc w:val="both"/>
        <w:rPr>
          <w:rFonts w:cs="Times New Roman"/>
        </w:rPr>
      </w:pPr>
      <w:r w:rsidRPr="0008336B">
        <w:rPr>
          <w:rFonts w:cs="Times New Roman"/>
        </w:rPr>
        <w:t xml:space="preserve">The output of the second layer:  </w:t>
      </w:r>
      <m:oMath>
        <m:r>
          <w:rPr>
            <w:rFonts w:ascii="Cambria Math" w:hAnsi="Cambria Math" w:cs="Times New Roman"/>
          </w:rPr>
          <m:t>o=</m:t>
        </m:r>
        <m:r>
          <m:rPr>
            <m:sty m:val="p"/>
          </m:rPr>
          <w:rPr>
            <w:rFonts w:ascii="Cambria Math" w:hAnsi="Cambria Math" w:cs="Times New Roman"/>
          </w:rPr>
          <m:t>Z</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d>
      </m:oMath>
    </w:p>
    <w:p w14:paraId="7CE73BC9" w14:textId="77777777" w:rsidR="00A30D28" w:rsidRPr="0008336B" w:rsidRDefault="00A30D28" w:rsidP="00A30D28">
      <w:pPr>
        <w:pStyle w:val="ListParagraph"/>
        <w:numPr>
          <w:ilvl w:val="0"/>
          <w:numId w:val="31"/>
        </w:numPr>
        <w:spacing w:line="480" w:lineRule="auto"/>
        <w:jc w:val="both"/>
        <w:rPr>
          <w:rFonts w:cs="Times New Roman"/>
        </w:rPr>
      </w:pPr>
      <w:r w:rsidRPr="0008336B">
        <w:rPr>
          <w:rFonts w:cs="Times New Roman"/>
        </w:rPr>
        <w:t xml:space="preserve">For two layers, </w:t>
      </w:r>
      <m:oMath>
        <m:r>
          <w:rPr>
            <w:rFonts w:ascii="Cambria Math" w:hAnsi="Cambria Math" w:cs="Times New Roman"/>
          </w:rPr>
          <m:t>∴o=</m:t>
        </m:r>
        <m:r>
          <m:rPr>
            <m:sty m:val="p"/>
          </m:rPr>
          <w:rPr>
            <w:rFonts w:ascii="Cambria Math" w:hAnsi="Cambria Math" w:cs="Times New Roman"/>
          </w:rPr>
          <m:t>Z</m:t>
        </m:r>
        <m:d>
          <m:dPr>
            <m:begChr m:val="["/>
            <m:endChr m:val="]"/>
            <m:ctrlPr>
              <w:rPr>
                <w:rFonts w:ascii="Cambria Math" w:hAnsi="Cambria Math" w:cs="Times New Roman"/>
                <w:i/>
              </w:rPr>
            </m:ctrlPr>
          </m:dPr>
          <m:e>
            <m:r>
              <w:rPr>
                <w:rFonts w:ascii="Cambria Math" w:hAnsi="Cambria Math" w:cs="Times New Roman"/>
              </w:rPr>
              <m:t>W</m:t>
            </m:r>
            <m:r>
              <m:rPr>
                <m:sty m:val="p"/>
              </m:rPr>
              <w:rPr>
                <w:rFonts w:ascii="Cambria Math" w:hAnsi="Cambria Math" w:cs="Times New Roman"/>
              </w:rPr>
              <m:t>Z</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V</m:t>
                    </m:r>
                  </m:e>
                  <m:sub>
                    <m:r>
                      <w:rPr>
                        <w:rFonts w:ascii="Cambria Math" w:hAnsi="Cambria Math" w:cs="Times New Roman"/>
                      </w:rPr>
                      <m:t>x</m:t>
                    </m:r>
                  </m:sub>
                </m:sSub>
              </m:e>
            </m:d>
          </m:e>
        </m:d>
      </m:oMath>
    </w:p>
    <w:p w14:paraId="4DED8621" w14:textId="77777777" w:rsidR="00A30D28" w:rsidRPr="0008336B" w:rsidRDefault="00A30D28" w:rsidP="00A30D28">
      <w:pPr>
        <w:spacing w:after="0" w:line="480" w:lineRule="auto"/>
        <w:jc w:val="both"/>
        <w:rPr>
          <w:rFonts w:eastAsiaTheme="minorHAnsi" w:cs="Times New Roman"/>
          <w:szCs w:val="24"/>
        </w:rPr>
      </w:pPr>
      <w:r w:rsidRPr="0008336B">
        <w:rPr>
          <w:rFonts w:cs="Times New Roman"/>
          <w:szCs w:val="24"/>
        </w:rPr>
        <w:t xml:space="preserve">   Since the activation function </w:t>
      </w:r>
      <m:oMath>
        <m:r>
          <w:rPr>
            <w:rFonts w:ascii="Cambria Math" w:hAnsi="Cambria Math" w:cs="Times New Roman"/>
            <w:szCs w:val="24"/>
          </w:rPr>
          <m:t>σ</m:t>
        </m:r>
      </m:oMath>
      <w:r w:rsidRPr="0008336B">
        <w:rPr>
          <w:rFonts w:cs="Times New Roman"/>
          <w:szCs w:val="24"/>
        </w:rPr>
        <w:t xml:space="preserve">  is assumed to be fixed and the weights </w:t>
      </w:r>
      <m:oMath>
        <m:r>
          <w:rPr>
            <w:rFonts w:ascii="Cambria Math" w:hAnsi="Cambria Math" w:cs="Times New Roman"/>
            <w:szCs w:val="24"/>
          </w:rPr>
          <m:t xml:space="preserve">V </m:t>
        </m:r>
      </m:oMath>
      <w:r w:rsidRPr="0008336B">
        <w:rPr>
          <w:rFonts w:cs="Times New Roman"/>
          <w:szCs w:val="24"/>
        </w:rPr>
        <w:t xml:space="preserve">and </w:t>
      </w:r>
      <m:oMath>
        <m:r>
          <w:rPr>
            <w:rFonts w:ascii="Cambria Math" w:hAnsi="Cambria Math" w:cs="Times New Roman"/>
            <w:szCs w:val="24"/>
          </w:rPr>
          <m:t>W</m:t>
        </m:r>
      </m:oMath>
      <w:r w:rsidRPr="0008336B">
        <w:rPr>
          <w:rFonts w:cs="Times New Roman"/>
          <w:szCs w:val="24"/>
        </w:rPr>
        <w:t xml:space="preserve"> are the only parameters that should be adjusted by training to map   </w:t>
      </w:r>
      <m:oMath>
        <m:r>
          <w:rPr>
            <w:rFonts w:ascii="Cambria Math" w:hAnsi="Cambria Math" w:cs="Times New Roman"/>
            <w:szCs w:val="24"/>
          </w:rPr>
          <m:t>x ←o</m:t>
        </m:r>
      </m:oMath>
      <w:r w:rsidRPr="0008336B">
        <w:rPr>
          <w:rFonts w:cs="Times New Roman"/>
          <w:szCs w:val="24"/>
        </w:rPr>
        <w:t xml:space="preserve"> such that </w:t>
      </w:r>
      <m:oMath>
        <m:r>
          <w:rPr>
            <w:rFonts w:ascii="Cambria Math" w:hAnsi="Cambria Math" w:cs="Times New Roman"/>
            <w:szCs w:val="24"/>
          </w:rPr>
          <m:t>o</m:t>
        </m:r>
      </m:oMath>
      <w:r w:rsidRPr="0008336B">
        <w:rPr>
          <w:rFonts w:cs="Times New Roman"/>
          <w:szCs w:val="24"/>
        </w:rPr>
        <w:t xml:space="preserve"> matches </w:t>
      </w:r>
      <m:oMath>
        <m:r>
          <w:rPr>
            <w:rFonts w:ascii="Cambria Math" w:hAnsi="Cambria Math" w:cs="Times New Roman"/>
            <w:szCs w:val="24"/>
          </w:rPr>
          <m:t>d</m:t>
        </m:r>
      </m:oMath>
      <w:r w:rsidRPr="0008336B">
        <w:rPr>
          <w:rFonts w:cs="Times New Roman"/>
          <w:szCs w:val="24"/>
        </w:rPr>
        <w:t xml:space="preserve">  where </w:t>
      </w:r>
      <m:oMath>
        <m:r>
          <w:rPr>
            <w:rFonts w:ascii="Cambria Math" w:hAnsi="Cambria Math" w:cs="Times New Roman"/>
            <w:szCs w:val="24"/>
          </w:rPr>
          <m:t xml:space="preserve">d </m:t>
        </m:r>
      </m:oMath>
      <w:r w:rsidRPr="0008336B">
        <w:rPr>
          <w:rFonts w:cs="Times New Roman"/>
          <w:szCs w:val="24"/>
        </w:rPr>
        <w:t>is desired output. The weight matrices</w:t>
      </w:r>
      <m:oMath>
        <m:r>
          <w:rPr>
            <w:rFonts w:ascii="Cambria Math" w:hAnsi="Cambria Math" w:cs="Times New Roman"/>
            <w:szCs w:val="24"/>
          </w:rPr>
          <m:t xml:space="preserve"> W</m:t>
        </m:r>
      </m:oMath>
      <w:r w:rsidRPr="0008336B">
        <w:rPr>
          <w:rFonts w:cs="Times New Roman"/>
          <w:szCs w:val="24"/>
        </w:rPr>
        <w:t xml:space="preserve"> and </w:t>
      </w:r>
      <m:oMath>
        <m:r>
          <w:rPr>
            <w:rFonts w:ascii="Cambria Math" w:hAnsi="Cambria Math" w:cs="Times New Roman"/>
            <w:szCs w:val="24"/>
          </w:rPr>
          <m:t>V</m:t>
        </m:r>
      </m:oMath>
      <w:r w:rsidRPr="0008336B">
        <w:rPr>
          <w:rFonts w:cs="Times New Roman"/>
          <w:szCs w:val="24"/>
        </w:rPr>
        <w:t xml:space="preserve"> should be adjusted such that </w:t>
      </w:r>
      <m:oMath>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d-o</m:t>
                </m:r>
              </m:e>
            </m:d>
          </m:e>
          <m:sup>
            <m:r>
              <w:rPr>
                <w:rFonts w:ascii="Cambria Math" w:hAnsi="Cambria Math" w:cs="Times New Roman"/>
                <w:szCs w:val="24"/>
              </w:rPr>
              <m:t>2</m:t>
            </m:r>
          </m:sup>
        </m:sSup>
      </m:oMath>
      <w:r w:rsidRPr="0008336B">
        <w:rPr>
          <w:rFonts w:cs="Times New Roman"/>
          <w:szCs w:val="24"/>
        </w:rPr>
        <w:t xml:space="preserve"> is minimal.  The pseudocode for </w:t>
      </w:r>
      <w:commentRangeStart w:id="638"/>
      <w:r w:rsidRPr="0008336B">
        <w:rPr>
          <w:rFonts w:cs="Times New Roman"/>
          <w:szCs w:val="24"/>
        </w:rPr>
        <w:t>feed-forward</w:t>
      </w:r>
      <w:commentRangeEnd w:id="638"/>
      <w:r w:rsidR="00EA0107">
        <w:rPr>
          <w:rStyle w:val="CommentReference"/>
        </w:rPr>
        <w:commentReference w:id="638"/>
      </w:r>
      <w:r w:rsidRPr="0008336B">
        <w:rPr>
          <w:rFonts w:cs="Times New Roman"/>
          <w:szCs w:val="24"/>
        </w:rPr>
        <w:t xml:space="preserve"> propagation is given as: </w:t>
      </w:r>
    </w:p>
    <w:tbl>
      <w:tblPr>
        <w:tblStyle w:val="TableGrid"/>
        <w:tblW w:w="0" w:type="auto"/>
        <w:tblInd w:w="0" w:type="dxa"/>
        <w:tblLook w:val="04A0" w:firstRow="1" w:lastRow="0" w:firstColumn="1" w:lastColumn="0" w:noHBand="0" w:noVBand="1"/>
      </w:tblPr>
      <w:tblGrid>
        <w:gridCol w:w="688"/>
        <w:gridCol w:w="600"/>
        <w:gridCol w:w="523"/>
        <w:gridCol w:w="6829"/>
      </w:tblGrid>
      <w:tr w:rsidR="00A30D28" w:rsidRPr="0008336B" w14:paraId="1B2E804F" w14:textId="77777777" w:rsidTr="00580505">
        <w:tc>
          <w:tcPr>
            <w:tcW w:w="8640" w:type="dxa"/>
            <w:gridSpan w:val="4"/>
            <w:tcBorders>
              <w:top w:val="single" w:sz="4" w:space="0" w:color="auto"/>
              <w:left w:val="nil"/>
              <w:bottom w:val="nil"/>
              <w:right w:val="nil"/>
            </w:tcBorders>
          </w:tcPr>
          <w:p w14:paraId="2C3F806C" w14:textId="77777777" w:rsidR="00A30D28" w:rsidRPr="0008336B" w:rsidRDefault="00A30D28" w:rsidP="00580505">
            <w:pPr>
              <w:spacing w:line="360" w:lineRule="auto"/>
              <w:rPr>
                <w:rFonts w:ascii="Copperplate Gothic Light" w:hAnsi="Copperplate Gothic Light"/>
                <w:szCs w:val="24"/>
              </w:rPr>
            </w:pPr>
            <w:r w:rsidRPr="0008336B">
              <w:rPr>
                <w:rFonts w:ascii="Copperplate Gothic Light" w:hAnsi="Copperplate Gothic Light"/>
                <w:szCs w:val="24"/>
              </w:rPr>
              <w:t>F</w:t>
            </w:r>
            <w:r w:rsidRPr="0008336B">
              <w:rPr>
                <w:rFonts w:ascii="Copperplate Gothic Light" w:hAnsi="Copperplate Gothic Light"/>
                <w:sz w:val="16"/>
                <w:szCs w:val="16"/>
              </w:rPr>
              <w:t>ORWARD</w:t>
            </w:r>
            <w:r w:rsidRPr="0008336B">
              <w:rPr>
                <w:rFonts w:ascii="Copperplate Gothic Light" w:hAnsi="Copperplate Gothic Light"/>
                <w:szCs w:val="24"/>
              </w:rPr>
              <w:t>P</w:t>
            </w:r>
            <w:r w:rsidRPr="0008336B">
              <w:rPr>
                <w:rFonts w:ascii="Copperplate Gothic Light" w:hAnsi="Copperplate Gothic Light"/>
                <w:sz w:val="16"/>
                <w:szCs w:val="16"/>
              </w:rPr>
              <w:t>ROPAGATION</w:t>
            </w:r>
            <w:r w:rsidRPr="0008336B">
              <w:t xml:space="preserve"> (</w:t>
            </w:r>
            <m:oMath>
              <m:r>
                <w:rPr>
                  <w:rFonts w:ascii="Cambria Math" w:hAnsi="Cambria Math"/>
                </w:rPr>
                <m:t>Net, X</m:t>
              </m:r>
            </m:oMath>
            <w:r w:rsidRPr="0008336B">
              <w:t>)</w:t>
            </w:r>
          </w:p>
        </w:tc>
      </w:tr>
      <w:tr w:rsidR="00A30D28" w:rsidRPr="0008336B" w14:paraId="15F51940" w14:textId="77777777" w:rsidTr="00580505">
        <w:tc>
          <w:tcPr>
            <w:tcW w:w="688" w:type="dxa"/>
            <w:tcBorders>
              <w:top w:val="nil"/>
              <w:left w:val="nil"/>
              <w:bottom w:val="nil"/>
              <w:right w:val="nil"/>
            </w:tcBorders>
          </w:tcPr>
          <w:p w14:paraId="61FD1EB4" w14:textId="77777777" w:rsidR="00A30D28" w:rsidRPr="0008336B" w:rsidRDefault="00A30D28" w:rsidP="00580505">
            <w:pPr>
              <w:jc w:val="right"/>
            </w:pPr>
            <w:r w:rsidRPr="0008336B">
              <w:t>1</w:t>
            </w:r>
          </w:p>
        </w:tc>
        <w:tc>
          <w:tcPr>
            <w:tcW w:w="7952" w:type="dxa"/>
            <w:gridSpan w:val="3"/>
            <w:tcBorders>
              <w:top w:val="nil"/>
              <w:left w:val="nil"/>
              <w:bottom w:val="nil"/>
              <w:right w:val="nil"/>
            </w:tcBorders>
          </w:tcPr>
          <w:p w14:paraId="468FCE96" w14:textId="77777777" w:rsidR="00A30D28" w:rsidRPr="0008336B" w:rsidRDefault="00A30D28" w:rsidP="00580505">
            <w:pPr>
              <w:spacing w:line="276" w:lineRule="auto"/>
              <w:rPr>
                <w:rFonts w:cs="Times New Roman"/>
                <w:color w:val="000000" w:themeColor="text1"/>
                <w:szCs w:val="24"/>
              </w:rPr>
            </w:pPr>
            <w:r w:rsidRPr="0008336B">
              <w:rPr>
                <w:rFonts w:cs="Times New Roman"/>
                <w:b/>
                <w:szCs w:val="24"/>
              </w:rPr>
              <w:t>for</w:t>
            </w:r>
            <m:oMath>
              <m:r>
                <w:rPr>
                  <w:rFonts w:ascii="Cambria Math" w:hAnsi="Cambria Math" w:cs="Times New Roman"/>
                  <w:szCs w:val="24"/>
                </w:rPr>
                <m:t xml:space="preserve"> l← 1 </m:t>
              </m:r>
            </m:oMath>
            <w:r w:rsidRPr="0008336B">
              <w:rPr>
                <w:rFonts w:cs="Times New Roman"/>
                <w:b/>
                <w:szCs w:val="24"/>
              </w:rPr>
              <w:t>to</w:t>
            </w:r>
            <m:oMath>
              <m:r>
                <w:rPr>
                  <w:rFonts w:ascii="Cambria Math" w:hAnsi="Cambria Math" w:cs="Times New Roman"/>
                  <w:szCs w:val="24"/>
                </w:rPr>
                <m:t xml:space="preserve"> N </m:t>
              </m:r>
            </m:oMath>
            <w:r w:rsidRPr="0008336B">
              <w:rPr>
                <w:rFonts w:cs="Times New Roman"/>
                <w:b/>
                <w:szCs w:val="24"/>
              </w:rPr>
              <w:t>do</w:t>
            </w:r>
            <w:r w:rsidRPr="0008336B">
              <w:rPr>
                <w:rFonts w:cs="Times New Roman"/>
                <w:szCs w:val="24"/>
              </w:rPr>
              <w:t xml:space="preserve">   </w:t>
            </w:r>
            <w:r w:rsidRPr="0008336B">
              <w:rPr>
                <w:rFonts w:cs="Times New Roman"/>
                <w:szCs w:val="24"/>
              </w:rPr>
              <w:tab/>
            </w:r>
            <w:r w:rsidRPr="0008336B">
              <w:rPr>
                <w:rFonts w:ascii="Cambria Math" w:hAnsi="Cambria Math" w:cs="Cambria Math"/>
                <w:color w:val="000000" w:themeColor="text1"/>
                <w:szCs w:val="24"/>
              </w:rPr>
              <w:t>⊳</w:t>
            </w:r>
            <w:r w:rsidRPr="0008336B">
              <w:rPr>
                <w:rFonts w:cs="Times New Roman"/>
                <w:szCs w:val="24"/>
              </w:rPr>
              <w:t xml:space="preserve"> </w:t>
            </w:r>
            <m:oMath>
              <m:r>
                <w:rPr>
                  <w:rFonts w:ascii="Cambria Math" w:hAnsi="Cambria Math" w:cs="Times New Roman"/>
                  <w:szCs w:val="24"/>
                </w:rPr>
                <m:t>l</m:t>
              </m:r>
            </m:oMath>
            <w:r w:rsidRPr="0008336B">
              <w:rPr>
                <w:rFonts w:cs="Times New Roman"/>
                <w:szCs w:val="24"/>
              </w:rPr>
              <w:t xml:space="preserve">: layer and </w:t>
            </w:r>
            <m:oMath>
              <m:r>
                <w:rPr>
                  <w:rFonts w:ascii="Cambria Math" w:hAnsi="Cambria Math" w:cs="Times New Roman"/>
                  <w:szCs w:val="24"/>
                </w:rPr>
                <m:t>N</m:t>
              </m:r>
            </m:oMath>
            <w:r w:rsidRPr="0008336B">
              <w:rPr>
                <w:rFonts w:cs="Times New Roman"/>
                <w:szCs w:val="24"/>
              </w:rPr>
              <w:t xml:space="preserve">- number of layers in Network </w:t>
            </w:r>
            <m:oMath>
              <m:r>
                <w:rPr>
                  <w:rFonts w:ascii="Cambria Math" w:hAnsi="Cambria Math" w:cs="Times New Roman"/>
                  <w:szCs w:val="24"/>
                </w:rPr>
                <m:t>Net</m:t>
              </m:r>
            </m:oMath>
            <w:r w:rsidRPr="0008336B">
              <w:rPr>
                <w:rFonts w:cs="Times New Roman"/>
                <w:szCs w:val="24"/>
              </w:rPr>
              <w:t xml:space="preserve">  </w:t>
            </w:r>
          </w:p>
        </w:tc>
      </w:tr>
      <w:tr w:rsidR="00A30D28" w:rsidRPr="0008336B" w14:paraId="376720D5" w14:textId="77777777" w:rsidTr="00580505">
        <w:tc>
          <w:tcPr>
            <w:tcW w:w="688" w:type="dxa"/>
            <w:tcBorders>
              <w:top w:val="nil"/>
              <w:left w:val="nil"/>
              <w:bottom w:val="nil"/>
              <w:right w:val="nil"/>
            </w:tcBorders>
          </w:tcPr>
          <w:p w14:paraId="76D66E09" w14:textId="77777777" w:rsidR="00A30D28" w:rsidRPr="0008336B" w:rsidRDefault="00A30D28" w:rsidP="00580505">
            <w:pPr>
              <w:jc w:val="right"/>
            </w:pPr>
            <w:r w:rsidRPr="0008336B">
              <w:t>2</w:t>
            </w:r>
          </w:p>
        </w:tc>
        <w:tc>
          <w:tcPr>
            <w:tcW w:w="600" w:type="dxa"/>
            <w:tcBorders>
              <w:top w:val="nil"/>
              <w:left w:val="nil"/>
              <w:bottom w:val="nil"/>
              <w:right w:val="single" w:sz="4" w:space="0" w:color="auto"/>
            </w:tcBorders>
          </w:tcPr>
          <w:p w14:paraId="1B483B8B" w14:textId="77777777" w:rsidR="00A30D28" w:rsidRPr="0008336B" w:rsidRDefault="00A30D28" w:rsidP="00580505">
            <w:pPr>
              <w:spacing w:line="276" w:lineRule="auto"/>
              <w:rPr>
                <w:rFonts w:cs="Times New Roman"/>
                <w:b/>
                <w:szCs w:val="24"/>
              </w:rPr>
            </w:pPr>
          </w:p>
        </w:tc>
        <w:tc>
          <w:tcPr>
            <w:tcW w:w="7352" w:type="dxa"/>
            <w:gridSpan w:val="2"/>
            <w:tcBorders>
              <w:top w:val="nil"/>
              <w:left w:val="single" w:sz="4" w:space="0" w:color="auto"/>
              <w:bottom w:val="nil"/>
              <w:right w:val="nil"/>
            </w:tcBorders>
          </w:tcPr>
          <w:p w14:paraId="3D21091B" w14:textId="77777777" w:rsidR="00A30D28" w:rsidRPr="0008336B" w:rsidRDefault="00DC3331" w:rsidP="00580505">
            <w:pPr>
              <w:rPr>
                <w:rFonts w:cs="Times New Roman"/>
                <w:szCs w:val="24"/>
              </w:rPr>
            </w:pPr>
            <m:oMath>
              <m:sSup>
                <m:sSupPr>
                  <m:ctrlPr>
                    <w:rPr>
                      <w:rFonts w:ascii="Cambria Math" w:eastAsiaTheme="minorHAnsi"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r>
                <w:rPr>
                  <w:rFonts w:ascii="Cambria Math" w:hAnsi="Cambria Math" w:cs="Times New Roman"/>
                  <w:szCs w:val="24"/>
                </w:rPr>
                <m:t>←0</m:t>
              </m:r>
            </m:oMath>
            <w:r w:rsidR="00A30D28" w:rsidRPr="0008336B">
              <w:rPr>
                <w:rFonts w:cs="Times New Roman"/>
                <w:szCs w:val="24"/>
              </w:rPr>
              <w:t xml:space="preserve"> </w:t>
            </w:r>
            <w:r w:rsidR="00A30D28" w:rsidRPr="0008336B">
              <w:rPr>
                <w:rFonts w:cs="Times New Roman"/>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Initialize the new inputs to </w:t>
            </w:r>
          </w:p>
        </w:tc>
      </w:tr>
      <w:tr w:rsidR="00A30D28" w:rsidRPr="0008336B" w14:paraId="3128B4E2" w14:textId="77777777" w:rsidTr="00580505">
        <w:tc>
          <w:tcPr>
            <w:tcW w:w="688" w:type="dxa"/>
            <w:tcBorders>
              <w:top w:val="nil"/>
              <w:left w:val="nil"/>
              <w:bottom w:val="nil"/>
              <w:right w:val="nil"/>
            </w:tcBorders>
          </w:tcPr>
          <w:p w14:paraId="0A6364EC" w14:textId="77777777" w:rsidR="00A30D28" w:rsidRPr="0008336B" w:rsidRDefault="00A30D28" w:rsidP="00580505">
            <w:pPr>
              <w:jc w:val="right"/>
            </w:pPr>
            <w:r w:rsidRPr="0008336B">
              <w:t>3</w:t>
            </w:r>
          </w:p>
        </w:tc>
        <w:tc>
          <w:tcPr>
            <w:tcW w:w="600" w:type="dxa"/>
            <w:tcBorders>
              <w:top w:val="nil"/>
              <w:left w:val="nil"/>
              <w:bottom w:val="nil"/>
              <w:right w:val="single" w:sz="4" w:space="0" w:color="auto"/>
            </w:tcBorders>
          </w:tcPr>
          <w:p w14:paraId="22236789" w14:textId="77777777" w:rsidR="00A30D28" w:rsidRPr="0008336B" w:rsidRDefault="00A30D28" w:rsidP="00580505">
            <w:pPr>
              <w:spacing w:line="276" w:lineRule="auto"/>
              <w:rPr>
                <w:rFonts w:cs="Times New Roman"/>
                <w:b/>
                <w:szCs w:val="24"/>
              </w:rPr>
            </w:pPr>
          </w:p>
        </w:tc>
        <w:tc>
          <w:tcPr>
            <w:tcW w:w="7352" w:type="dxa"/>
            <w:gridSpan w:val="2"/>
            <w:tcBorders>
              <w:top w:val="nil"/>
              <w:left w:val="single" w:sz="4" w:space="0" w:color="auto"/>
              <w:bottom w:val="nil"/>
              <w:right w:val="nil"/>
            </w:tcBorders>
          </w:tcPr>
          <w:p w14:paraId="4347B648" w14:textId="77777777" w:rsidR="00A30D28" w:rsidRPr="0008336B" w:rsidRDefault="00A30D28" w:rsidP="00580505">
            <w:pPr>
              <w:rPr>
                <w:rFonts w:eastAsia="Calibri" w:cs="Times New Roman"/>
                <w:szCs w:val="24"/>
              </w:rPr>
            </w:pPr>
            <w:r w:rsidRPr="0008336B">
              <w:rPr>
                <w:rFonts w:cs="Times New Roman"/>
                <w:b/>
                <w:szCs w:val="24"/>
              </w:rPr>
              <w:t>for</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r>
                <w:rPr>
                  <w:rFonts w:ascii="Cambria Math" w:hAnsi="Cambria Math" w:cs="Times New Roman"/>
                  <w:szCs w:val="24"/>
                </w:rPr>
                <m:t>←1</m:t>
              </m:r>
              <m:r>
                <m:rPr>
                  <m:sty m:val="bi"/>
                </m:rPr>
                <w:rPr>
                  <w:rFonts w:ascii="Cambria Math" w:hAnsi="Cambria Math" w:cs="Times New Roman"/>
                  <w:szCs w:val="24"/>
                </w:rPr>
                <m:t xml:space="preserve"> </m:t>
              </m:r>
            </m:oMath>
            <w:r w:rsidRPr="0008336B">
              <w:rPr>
                <w:rFonts w:cs="Times New Roman"/>
                <w:b/>
                <w:szCs w:val="24"/>
              </w:rPr>
              <w:t>to</w:t>
            </w:r>
            <m:oMath>
              <m:r>
                <w:rPr>
                  <w:rFonts w:ascii="Cambria Math" w:hAnsi="Cambria Math" w:cs="Times New Roman"/>
                  <w:szCs w:val="24"/>
                </w:rPr>
                <m:t xml:space="preserve">  l </m:t>
              </m:r>
            </m:oMath>
            <w:r w:rsidRPr="0008336B">
              <w:rPr>
                <w:rFonts w:cs="Times New Roman"/>
                <w:b/>
                <w:szCs w:val="24"/>
              </w:rPr>
              <w:t>do</w:t>
            </w:r>
            <m:oMath>
              <m:r>
                <w:rPr>
                  <w:rFonts w:ascii="Cambria Math" w:hAnsi="Cambria Math" w:cs="Times New Roman"/>
                  <w:szCs w:val="24"/>
                </w:rPr>
                <m:t xml:space="preserve"> </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oMath>
            <w:r w:rsidRPr="0008336B">
              <w:rPr>
                <w:rFonts w:cs="Times New Roman"/>
                <w:szCs w:val="24"/>
              </w:rPr>
              <w:t xml:space="preserve">: neuron </w:t>
            </w:r>
            <m:oMath>
              <m:d>
                <m:dPr>
                  <m:begChr m:val="["/>
                  <m:endChr m:val=""/>
                  <m:ctrlPr>
                    <w:rPr>
                      <w:rFonts w:ascii="Cambria Math" w:eastAsiaTheme="minorHAnsi" w:hAnsi="Cambria Math" w:cs="Times New Roman"/>
                      <w:i/>
                      <w:szCs w:val="24"/>
                      <w:lang w:eastAsia="en-US"/>
                    </w:rPr>
                  </m:ctrlPr>
                </m:dPr>
                <m:e>
                  <m:eqArr>
                    <m:eqArrPr>
                      <m:ctrlPr>
                        <w:rPr>
                          <w:rFonts w:ascii="Cambria Math" w:hAnsi="Cambria Math" w:cs="Times New Roman"/>
                          <w:i/>
                          <w:szCs w:val="24"/>
                        </w:rPr>
                      </m:ctrlPr>
                    </m:eqArrPr>
                    <m:e>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o</m:t>
                          </m:r>
                        </m:sub>
                      </m:sSub>
                      <m:r>
                        <w:rPr>
                          <w:rFonts w:ascii="Cambria Math" w:hAnsi="Cambria Math" w:cs="Times New Roman"/>
                          <w:szCs w:val="24"/>
                        </w:rPr>
                        <m:t>:Net-outputs</m:t>
                      </m:r>
                    </m:e>
                    <m:e>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r>
                        <w:rPr>
                          <w:rFonts w:ascii="Cambria Math" w:hAnsi="Cambria Math" w:cs="Times New Roman"/>
                          <w:szCs w:val="24"/>
                        </w:rPr>
                        <m:t xml:space="preserve">: Net-Weights </m:t>
                      </m:r>
                    </m:e>
                  </m:eqArr>
                </m:e>
              </m:d>
            </m:oMath>
          </w:p>
        </w:tc>
      </w:tr>
      <w:tr w:rsidR="00A30D28" w:rsidRPr="0008336B" w14:paraId="6E6B8DBF" w14:textId="77777777" w:rsidTr="00580505">
        <w:tc>
          <w:tcPr>
            <w:tcW w:w="688" w:type="dxa"/>
            <w:tcBorders>
              <w:top w:val="nil"/>
              <w:left w:val="nil"/>
              <w:bottom w:val="nil"/>
              <w:right w:val="nil"/>
            </w:tcBorders>
          </w:tcPr>
          <w:p w14:paraId="01B01BF2" w14:textId="77777777" w:rsidR="00A30D28" w:rsidRPr="0008336B" w:rsidRDefault="00A30D28" w:rsidP="00580505">
            <w:pPr>
              <w:jc w:val="right"/>
            </w:pPr>
            <w:r w:rsidRPr="0008336B">
              <w:t>4</w:t>
            </w:r>
          </w:p>
        </w:tc>
        <w:tc>
          <w:tcPr>
            <w:tcW w:w="600" w:type="dxa"/>
            <w:tcBorders>
              <w:top w:val="nil"/>
              <w:left w:val="nil"/>
              <w:bottom w:val="nil"/>
              <w:right w:val="single" w:sz="4" w:space="0" w:color="auto"/>
            </w:tcBorders>
          </w:tcPr>
          <w:p w14:paraId="5C2CBE39" w14:textId="77777777" w:rsidR="00A30D28" w:rsidRPr="0008336B" w:rsidRDefault="00A30D28" w:rsidP="00580505">
            <w:pPr>
              <w:spacing w:line="276" w:lineRule="auto"/>
              <w:rPr>
                <w:rFonts w:cs="Times New Roman"/>
                <w:b/>
                <w:szCs w:val="24"/>
              </w:rPr>
            </w:pPr>
          </w:p>
        </w:tc>
        <w:tc>
          <w:tcPr>
            <w:tcW w:w="523" w:type="dxa"/>
            <w:tcBorders>
              <w:top w:val="nil"/>
              <w:left w:val="single" w:sz="4" w:space="0" w:color="auto"/>
              <w:bottom w:val="nil"/>
              <w:right w:val="nil"/>
            </w:tcBorders>
          </w:tcPr>
          <w:p w14:paraId="3B8A6A19" w14:textId="77777777" w:rsidR="00A30D28" w:rsidRPr="0008336B" w:rsidRDefault="00A30D28" w:rsidP="00580505">
            <w:pPr>
              <w:rPr>
                <w:rFonts w:cs="Times New Roman"/>
                <w:b/>
                <w:szCs w:val="24"/>
              </w:rPr>
            </w:pPr>
          </w:p>
        </w:tc>
        <w:tc>
          <w:tcPr>
            <w:tcW w:w="6829" w:type="dxa"/>
            <w:tcBorders>
              <w:top w:val="nil"/>
              <w:left w:val="single" w:sz="4" w:space="0" w:color="auto"/>
              <w:bottom w:val="nil"/>
              <w:right w:val="nil"/>
            </w:tcBorders>
          </w:tcPr>
          <w:p w14:paraId="4815264F" w14:textId="77777777" w:rsidR="00A30D28" w:rsidRPr="0008336B" w:rsidRDefault="00DC3331" w:rsidP="00580505">
            <w:pPr>
              <w:rPr>
                <w:rFonts w:cs="Times New Roman"/>
                <w:b/>
                <w:szCs w:val="24"/>
              </w:rPr>
            </w:pPr>
            <m:oMath>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o</m:t>
                  </m:r>
                </m:sub>
              </m:sSub>
              <m:r>
                <w:rPr>
                  <w:rFonts w:ascii="Cambria Math" w:hAnsi="Cambria Math" w:cs="Times New Roman"/>
                  <w:szCs w:val="24"/>
                  <w:lang w:val="es-ES"/>
                </w:rPr>
                <m:t xml:space="preserve">← </m:t>
              </m:r>
            </m:oMath>
            <w:r w:rsidR="00A30D28" w:rsidRPr="0008336B">
              <w:rPr>
                <w:rFonts w:ascii="Copperplate Gothic Light" w:hAnsi="Copperplate Gothic Light" w:cs="Times New Roman"/>
                <w:szCs w:val="24"/>
                <w:lang w:val="es-ES"/>
              </w:rPr>
              <w:t>T</w:t>
            </w:r>
            <w:r w:rsidR="00A30D28" w:rsidRPr="0008336B">
              <w:rPr>
                <w:rFonts w:ascii="Copperplate Gothic Light" w:hAnsi="Copperplate Gothic Light" w:cs="Times New Roman"/>
                <w:sz w:val="16"/>
                <w:szCs w:val="16"/>
                <w:lang w:val="es-ES"/>
              </w:rPr>
              <w:t>RANSFERT</w:t>
            </w:r>
            <w:r w:rsidR="00A30D28" w:rsidRPr="0008336B">
              <w:rPr>
                <w:rFonts w:ascii="Copperplate Gothic Light" w:hAnsi="Copperplate Gothic Light" w:cs="Times New Roman"/>
                <w:szCs w:val="24"/>
                <w:lang w:val="es-ES"/>
              </w:rPr>
              <w:t>A</w:t>
            </w:r>
            <w:r w:rsidR="00A30D28" w:rsidRPr="0008336B">
              <w:rPr>
                <w:rFonts w:ascii="Copperplate Gothic Light" w:hAnsi="Copperplate Gothic Light" w:cs="Times New Roman"/>
                <w:sz w:val="16"/>
                <w:szCs w:val="16"/>
                <w:lang w:val="es-ES"/>
              </w:rPr>
              <w:t>CT</w:t>
            </w:r>
            <w:r w:rsidR="00A30D28" w:rsidRPr="0008336B">
              <w:rPr>
                <w:rFonts w:ascii="Copperplate Gothic Light" w:hAnsi="Copperplate Gothic Light" w:cs="Times New Roman"/>
                <w:szCs w:val="24"/>
                <w:lang w:val="es-ES"/>
              </w:rPr>
              <w:t>N</w:t>
            </w:r>
            <w:r w:rsidR="00A30D28" w:rsidRPr="0008336B">
              <w:rPr>
                <w:rFonts w:ascii="Copperplate Gothic Light" w:hAnsi="Copperplate Gothic Light" w:cs="Times New Roman"/>
                <w:sz w:val="16"/>
                <w:szCs w:val="16"/>
                <w:lang w:val="es-ES"/>
              </w:rPr>
              <w:t>ET</w:t>
            </w:r>
            <w:r w:rsidR="00A30D28" w:rsidRPr="0008336B">
              <w:rPr>
                <w:rFonts w:cs="Times New Roman"/>
                <w:szCs w:val="24"/>
                <w:lang w:val="es-ES"/>
              </w:rPr>
              <w:t xml:space="preserve"> (</w:t>
            </w:r>
            <m:oMath>
              <m:r>
                <w:rPr>
                  <w:rFonts w:ascii="Cambria Math" w:hAnsi="Cambria Math" w:cs="Times New Roman"/>
                  <w:szCs w:val="24"/>
                </w:rPr>
                <m:t>W</m:t>
              </m:r>
              <m:r>
                <w:rPr>
                  <w:rFonts w:ascii="Cambria Math" w:hAnsi="Cambria Math" w:cs="Times New Roman"/>
                  <w:szCs w:val="24"/>
                  <w:lang w:val="es-ES"/>
                </w:rPr>
                <m:t>=</m:t>
              </m:r>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r>
                <w:rPr>
                  <w:rFonts w:ascii="Cambria Math" w:hAnsi="Cambria Math" w:cs="Times New Roman"/>
                  <w:szCs w:val="24"/>
                  <w:lang w:val="es-ES"/>
                </w:rPr>
                <m:t>,</m:t>
              </m:r>
            </m:oMath>
            <w:r w:rsidR="00A30D28" w:rsidRPr="0008336B">
              <w:rPr>
                <w:rFonts w:cs="Times New Roman"/>
                <w:szCs w:val="24"/>
                <w:lang w:val="es-ES"/>
              </w:rPr>
              <w:t xml:space="preserve"> </w:t>
            </w:r>
            <m:oMath>
              <m:r>
                <w:rPr>
                  <w:rFonts w:ascii="Cambria Math" w:hAnsi="Cambria Math" w:cs="Times New Roman"/>
                  <w:szCs w:val="24"/>
                </w:rPr>
                <m:t>I</m:t>
              </m:r>
              <m:r>
                <w:rPr>
                  <w:rFonts w:ascii="Cambria Math" w:hAnsi="Cambria Math" w:cs="Times New Roman"/>
                  <w:szCs w:val="24"/>
                  <w:lang w:val="es-ES"/>
                </w:rPr>
                <m:t>=</m:t>
              </m:r>
              <m:r>
                <w:rPr>
                  <w:rFonts w:ascii="Cambria Math" w:hAnsi="Cambria Math" w:cs="Times New Roman"/>
                  <w:szCs w:val="24"/>
                </w:rPr>
                <m:t>X</m:t>
              </m:r>
            </m:oMath>
            <w:r w:rsidR="00A30D28" w:rsidRPr="0008336B">
              <w:rPr>
                <w:rFonts w:cs="Times New Roman"/>
                <w:szCs w:val="24"/>
                <w:lang w:val="es-ES"/>
              </w:rPr>
              <w:t xml:space="preserve"> )</w:t>
            </w:r>
          </w:p>
        </w:tc>
      </w:tr>
      <w:tr w:rsidR="00A30D28" w:rsidRPr="0008336B" w14:paraId="7FFCD0F8" w14:textId="77777777" w:rsidTr="00580505">
        <w:tc>
          <w:tcPr>
            <w:tcW w:w="688" w:type="dxa"/>
            <w:tcBorders>
              <w:top w:val="nil"/>
              <w:left w:val="nil"/>
              <w:bottom w:val="nil"/>
              <w:right w:val="nil"/>
            </w:tcBorders>
          </w:tcPr>
          <w:p w14:paraId="2F29CB8E" w14:textId="77777777" w:rsidR="00A30D28" w:rsidRPr="0008336B" w:rsidRDefault="00A30D28" w:rsidP="00580505">
            <w:pPr>
              <w:jc w:val="right"/>
            </w:pPr>
            <w:r w:rsidRPr="0008336B">
              <w:t>5</w:t>
            </w:r>
          </w:p>
        </w:tc>
        <w:tc>
          <w:tcPr>
            <w:tcW w:w="600" w:type="dxa"/>
            <w:tcBorders>
              <w:top w:val="nil"/>
              <w:left w:val="nil"/>
              <w:bottom w:val="nil"/>
              <w:right w:val="single" w:sz="4" w:space="0" w:color="auto"/>
            </w:tcBorders>
          </w:tcPr>
          <w:p w14:paraId="7172C11A" w14:textId="77777777" w:rsidR="00A30D28" w:rsidRPr="0008336B" w:rsidRDefault="00A30D28" w:rsidP="00580505">
            <w:pPr>
              <w:spacing w:line="276" w:lineRule="auto"/>
              <w:rPr>
                <w:rFonts w:cs="Times New Roman"/>
                <w:b/>
                <w:szCs w:val="24"/>
              </w:rPr>
            </w:pPr>
          </w:p>
        </w:tc>
        <w:tc>
          <w:tcPr>
            <w:tcW w:w="523" w:type="dxa"/>
            <w:tcBorders>
              <w:top w:val="nil"/>
              <w:left w:val="single" w:sz="4" w:space="0" w:color="auto"/>
              <w:bottom w:val="nil"/>
              <w:right w:val="nil"/>
            </w:tcBorders>
          </w:tcPr>
          <w:p w14:paraId="5A66FD54" w14:textId="77777777" w:rsidR="00A30D28" w:rsidRPr="0008336B" w:rsidRDefault="00A30D28" w:rsidP="00580505">
            <w:pPr>
              <w:rPr>
                <w:rFonts w:cs="Times New Roman"/>
                <w:b/>
                <w:szCs w:val="24"/>
              </w:rPr>
            </w:pPr>
          </w:p>
        </w:tc>
        <w:tc>
          <w:tcPr>
            <w:tcW w:w="6829" w:type="dxa"/>
            <w:tcBorders>
              <w:top w:val="nil"/>
              <w:left w:val="single" w:sz="4" w:space="0" w:color="auto"/>
              <w:bottom w:val="nil"/>
              <w:right w:val="nil"/>
            </w:tcBorders>
          </w:tcPr>
          <w:p w14:paraId="3C115529" w14:textId="77777777" w:rsidR="00A30D28" w:rsidRPr="0008336B" w:rsidRDefault="00DC3331" w:rsidP="00580505">
            <w:pPr>
              <w:rPr>
                <w:rFonts w:eastAsia="Calibri" w:cs="Times New Roman"/>
                <w:szCs w:val="24"/>
              </w:rPr>
            </w:pPr>
            <m:oMathPara>
              <m:oMathParaPr>
                <m:jc m:val="left"/>
              </m:oMathParaPr>
              <m:oMath>
                <m:sSup>
                  <m:sSupPr>
                    <m:ctrlPr>
                      <w:rPr>
                        <w:rFonts w:ascii="Cambria Math" w:eastAsiaTheme="minorHAnsi" w:hAnsi="Cambria Math" w:cs="Times New Roman"/>
                        <w:i/>
                        <w:szCs w:val="24"/>
                        <w:lang w:eastAsia="en-US"/>
                      </w:rPr>
                    </m:ctrlPr>
                  </m:sSupPr>
                  <m:e>
                    <m:r>
                      <w:rPr>
                        <w:rFonts w:ascii="Cambria Math" w:hAnsi="Cambria Math" w:cs="Times New Roman"/>
                        <w:szCs w:val="24"/>
                      </w:rPr>
                      <m:t>Y</m:t>
                    </m:r>
                  </m:e>
                  <m:sup>
                    <m:r>
                      <w:rPr>
                        <w:rFonts w:ascii="Cambria Math" w:hAnsi="Cambria Math" w:cs="Times New Roman"/>
                        <w:szCs w:val="24"/>
                        <w:lang w:val="es-ES"/>
                      </w:rPr>
                      <m:t>'</m:t>
                    </m:r>
                  </m:sup>
                </m:sSup>
                <m:r>
                  <w:rPr>
                    <w:rFonts w:ascii="Cambria Math" w:hAnsi="Cambria Math" w:cs="Times New Roman"/>
                    <w:szCs w:val="24"/>
                    <w:lang w:val="es-ES"/>
                  </w:rPr>
                  <m:t>←</m:t>
                </m:r>
                <m:r>
                  <w:rPr>
                    <w:rFonts w:ascii="Cambria Math" w:hAnsi="Cambria Math" w:cs="Times New Roman"/>
                    <w:szCs w:val="24"/>
                  </w:rPr>
                  <m:t>RECEIVE</m:t>
                </m:r>
                <m:d>
                  <m:dPr>
                    <m:ctrlPr>
                      <w:rPr>
                        <w:rFonts w:ascii="Cambria Math" w:hAnsi="Cambria Math" w:cs="Times New Roman"/>
                        <w:i/>
                        <w:szCs w:val="24"/>
                      </w:rPr>
                    </m:ctrlPr>
                  </m:dPr>
                  <m:e>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o</m:t>
                        </m:r>
                      </m:sub>
                    </m:sSub>
                  </m:e>
                </m:d>
              </m:oMath>
            </m:oMathPara>
          </w:p>
        </w:tc>
      </w:tr>
      <w:tr w:rsidR="00A30D28" w:rsidRPr="0008336B" w14:paraId="2927F9B0" w14:textId="77777777" w:rsidTr="00580505">
        <w:tc>
          <w:tcPr>
            <w:tcW w:w="688" w:type="dxa"/>
            <w:tcBorders>
              <w:top w:val="nil"/>
              <w:left w:val="nil"/>
              <w:bottom w:val="nil"/>
              <w:right w:val="nil"/>
            </w:tcBorders>
          </w:tcPr>
          <w:p w14:paraId="20E9BA73" w14:textId="77777777" w:rsidR="00A30D28" w:rsidRPr="0008336B" w:rsidRDefault="00A30D28" w:rsidP="00580505">
            <w:pPr>
              <w:jc w:val="right"/>
            </w:pPr>
            <w:r w:rsidRPr="0008336B">
              <w:t>6</w:t>
            </w:r>
          </w:p>
        </w:tc>
        <w:tc>
          <w:tcPr>
            <w:tcW w:w="600" w:type="dxa"/>
            <w:tcBorders>
              <w:top w:val="nil"/>
              <w:left w:val="nil"/>
              <w:bottom w:val="nil"/>
              <w:right w:val="single" w:sz="4" w:space="0" w:color="auto"/>
            </w:tcBorders>
          </w:tcPr>
          <w:p w14:paraId="41A28719" w14:textId="77777777" w:rsidR="00A30D28" w:rsidRPr="0008336B" w:rsidRDefault="00A30D28" w:rsidP="00580505">
            <w:pPr>
              <w:spacing w:line="276" w:lineRule="auto"/>
              <w:rPr>
                <w:rFonts w:cs="Times New Roman"/>
                <w:b/>
                <w:szCs w:val="24"/>
              </w:rPr>
            </w:pPr>
          </w:p>
        </w:tc>
        <w:tc>
          <w:tcPr>
            <w:tcW w:w="523" w:type="dxa"/>
            <w:tcBorders>
              <w:top w:val="nil"/>
              <w:left w:val="single" w:sz="4" w:space="0" w:color="auto"/>
              <w:bottom w:val="nil"/>
              <w:right w:val="nil"/>
            </w:tcBorders>
          </w:tcPr>
          <w:p w14:paraId="1325A233" w14:textId="77777777" w:rsidR="00A30D28" w:rsidRPr="0008336B" w:rsidRDefault="00A30D28" w:rsidP="00580505">
            <w:pPr>
              <w:rPr>
                <w:rFonts w:cs="Times New Roman"/>
                <w:b/>
                <w:szCs w:val="24"/>
              </w:rPr>
            </w:pPr>
          </w:p>
        </w:tc>
        <w:tc>
          <w:tcPr>
            <w:tcW w:w="6829" w:type="dxa"/>
            <w:tcBorders>
              <w:top w:val="nil"/>
              <w:left w:val="single" w:sz="4" w:space="0" w:color="auto"/>
              <w:bottom w:val="nil"/>
              <w:right w:val="nil"/>
            </w:tcBorders>
          </w:tcPr>
          <w:p w14:paraId="25CC4962" w14:textId="77777777" w:rsidR="00A30D28" w:rsidRPr="0008336B" w:rsidRDefault="00A30D28" w:rsidP="00580505">
            <w:pPr>
              <w:rPr>
                <w:rFonts w:eastAsiaTheme="minorHAnsi" w:cs="Times New Roman"/>
                <w:szCs w:val="24"/>
              </w:rPr>
            </w:pPr>
            <m:oMath>
              <m:r>
                <w:rPr>
                  <w:rFonts w:ascii="Cambria Math" w:hAnsi="Cambria Math" w:cs="Times New Roman"/>
                  <w:szCs w:val="24"/>
                </w:rPr>
                <m:t xml:space="preserve"> X← </m:t>
              </m:r>
              <m:sSup>
                <m:sSupPr>
                  <m:ctrlPr>
                    <w:rPr>
                      <w:rFonts w:ascii="Cambria Math" w:eastAsiaTheme="minorHAnsi" w:hAnsi="Cambria Math" w:cs="Times New Roman"/>
                      <w:i/>
                      <w:szCs w:val="24"/>
                      <w:lang w:eastAsia="en-US"/>
                    </w:rPr>
                  </m:ctrlPr>
                </m:sSupPr>
                <m:e>
                  <m:r>
                    <w:rPr>
                      <w:rFonts w:ascii="Cambria Math" w:hAnsi="Cambria Math" w:cs="Times New Roman"/>
                      <w:szCs w:val="24"/>
                    </w:rPr>
                    <m:t>Y</m:t>
                  </m:r>
                </m:e>
                <m:sup>
                  <m:r>
                    <w:rPr>
                      <w:rFonts w:ascii="Cambria Math" w:hAnsi="Cambria Math" w:cs="Times New Roman"/>
                      <w:szCs w:val="24"/>
                    </w:rPr>
                    <m:t>'</m:t>
                  </m:r>
                </m:sup>
              </m:sSup>
            </m:oMath>
            <w:r w:rsidRPr="0008336B">
              <w:rPr>
                <w:rFonts w:cs="Times New Roman"/>
                <w:szCs w:val="24"/>
              </w:rPr>
              <w:t xml:space="preserve"> </w:t>
            </w:r>
            <w:r w:rsidRPr="0008336B">
              <w:rPr>
                <w:rFonts w:cs="Times New Roman"/>
                <w:szCs w:val="24"/>
              </w:rPr>
              <w:tab/>
            </w:r>
            <w:r w:rsidRPr="0008336B">
              <w:rPr>
                <w:rFonts w:cs="Times New Roman"/>
                <w:szCs w:val="24"/>
              </w:rPr>
              <w:tab/>
            </w:r>
            <w:r w:rsidRPr="0008336B">
              <w:rPr>
                <w:rFonts w:cs="Times New Roman"/>
                <w:szCs w:val="24"/>
              </w:rPr>
              <w:tab/>
            </w:r>
            <w:r w:rsidRPr="0008336B">
              <w:rPr>
                <w:rFonts w:ascii="Cambria Math" w:hAnsi="Cambria Math" w:cs="Cambria Math"/>
                <w:color w:val="000000" w:themeColor="text1"/>
                <w:szCs w:val="24"/>
              </w:rPr>
              <w:t>⊳</w:t>
            </w:r>
            <w:r w:rsidRPr="0008336B">
              <w:rPr>
                <w:rFonts w:cs="Times New Roman"/>
                <w:szCs w:val="24"/>
              </w:rPr>
              <w:t xml:space="preserve"> set the new input for the loop </w:t>
            </w:r>
          </w:p>
        </w:tc>
      </w:tr>
      <w:tr w:rsidR="00A30D28" w:rsidRPr="0008336B" w14:paraId="10CE03A5" w14:textId="77777777" w:rsidTr="00580505">
        <w:tc>
          <w:tcPr>
            <w:tcW w:w="688" w:type="dxa"/>
            <w:tcBorders>
              <w:top w:val="nil"/>
              <w:left w:val="nil"/>
              <w:bottom w:val="nil"/>
              <w:right w:val="nil"/>
            </w:tcBorders>
          </w:tcPr>
          <w:p w14:paraId="7DA29A8B" w14:textId="77777777" w:rsidR="00A30D28" w:rsidRPr="0008336B" w:rsidRDefault="00A30D28" w:rsidP="00580505">
            <w:pPr>
              <w:jc w:val="right"/>
              <w:rPr>
                <w:rFonts w:cs="Times New Roman"/>
                <w:szCs w:val="24"/>
              </w:rPr>
            </w:pPr>
            <w:r w:rsidRPr="0008336B">
              <w:rPr>
                <w:rFonts w:cs="Times New Roman"/>
                <w:szCs w:val="24"/>
              </w:rPr>
              <w:t>7</w:t>
            </w:r>
          </w:p>
        </w:tc>
        <w:tc>
          <w:tcPr>
            <w:tcW w:w="7952" w:type="dxa"/>
            <w:gridSpan w:val="3"/>
            <w:tcBorders>
              <w:top w:val="nil"/>
              <w:left w:val="nil"/>
              <w:bottom w:val="nil"/>
              <w:right w:val="nil"/>
            </w:tcBorders>
          </w:tcPr>
          <w:p w14:paraId="620FBCE2" w14:textId="77777777" w:rsidR="00A30D28" w:rsidRPr="0008336B" w:rsidRDefault="00A30D28" w:rsidP="00580505">
            <w:pPr>
              <w:rPr>
                <w:rFonts w:eastAsiaTheme="minorHAnsi" w:cs="Times New Roman"/>
                <w:szCs w:val="24"/>
                <w:lang w:val="fr-FR"/>
              </w:rPr>
            </w:pPr>
            <w:r w:rsidRPr="0008336B">
              <w:rPr>
                <w:rFonts w:cs="Times New Roman"/>
                <w:b/>
                <w:szCs w:val="24"/>
              </w:rPr>
              <w:t>return</w:t>
            </w:r>
            <m:oMath>
              <m:r>
                <m:rPr>
                  <m:sty m:val="bi"/>
                </m:rPr>
                <w:rPr>
                  <w:rFonts w:ascii="Cambria Math" w:hAnsi="Cambria Math" w:cs="Times New Roman"/>
                  <w:szCs w:val="24"/>
                </w:rPr>
                <m:t xml:space="preserve"> </m:t>
              </m:r>
              <m:r>
                <w:rPr>
                  <w:rFonts w:ascii="Cambria Math" w:hAnsi="Cambria Math" w:cs="Times New Roman"/>
                  <w:szCs w:val="24"/>
                </w:rPr>
                <m:t>X</m:t>
              </m:r>
            </m:oMath>
          </w:p>
        </w:tc>
      </w:tr>
      <w:tr w:rsidR="00A30D28" w:rsidRPr="0008336B" w14:paraId="1BB95680" w14:textId="77777777" w:rsidTr="00580505">
        <w:tc>
          <w:tcPr>
            <w:tcW w:w="688" w:type="dxa"/>
            <w:tcBorders>
              <w:top w:val="nil"/>
              <w:left w:val="nil"/>
              <w:bottom w:val="single" w:sz="4" w:space="0" w:color="auto"/>
              <w:right w:val="nil"/>
            </w:tcBorders>
          </w:tcPr>
          <w:p w14:paraId="4A6E86BD" w14:textId="77777777" w:rsidR="00A30D28" w:rsidRPr="0008336B" w:rsidRDefault="00A30D28" w:rsidP="00580505">
            <w:pPr>
              <w:jc w:val="right"/>
              <w:rPr>
                <w:rFonts w:cs="Times New Roman"/>
                <w:szCs w:val="24"/>
              </w:rPr>
            </w:pPr>
          </w:p>
        </w:tc>
        <w:tc>
          <w:tcPr>
            <w:tcW w:w="7952" w:type="dxa"/>
            <w:gridSpan w:val="3"/>
            <w:tcBorders>
              <w:top w:val="nil"/>
              <w:left w:val="nil"/>
              <w:bottom w:val="single" w:sz="4" w:space="0" w:color="auto"/>
              <w:right w:val="nil"/>
            </w:tcBorders>
          </w:tcPr>
          <w:p w14:paraId="0D33EA8A" w14:textId="77777777" w:rsidR="00A30D28" w:rsidRPr="0008336B" w:rsidRDefault="00A30D28" w:rsidP="00580505">
            <w:pPr>
              <w:rPr>
                <w:rFonts w:cs="Times New Roman"/>
                <w:b/>
                <w:szCs w:val="24"/>
              </w:rPr>
            </w:pPr>
          </w:p>
        </w:tc>
      </w:tr>
    </w:tbl>
    <w:p w14:paraId="30381FFA" w14:textId="77777777" w:rsidR="00A30D28" w:rsidRPr="0008336B" w:rsidRDefault="00A30D28" w:rsidP="00A30D28"/>
    <w:p w14:paraId="742F8B7D" w14:textId="77777777" w:rsidR="00A30D28" w:rsidRPr="0008336B" w:rsidRDefault="00A30D28" w:rsidP="00A30D28">
      <w:pPr>
        <w:pStyle w:val="ListParagraph"/>
        <w:numPr>
          <w:ilvl w:val="0"/>
          <w:numId w:val="31"/>
        </w:numPr>
        <w:rPr>
          <w:rFonts w:cs="Times New Roman"/>
          <w:i/>
        </w:rPr>
      </w:pPr>
      <w:r w:rsidRPr="0008336B">
        <w:rPr>
          <w:rFonts w:cs="Times New Roman"/>
          <w:i/>
        </w:rPr>
        <w:t xml:space="preserve">Stage3: Backpropagation </w:t>
      </w:r>
    </w:p>
    <w:p w14:paraId="5F073A29" w14:textId="77777777" w:rsidR="00A30D28" w:rsidRPr="0008336B" w:rsidRDefault="00A30D28" w:rsidP="00A30D28">
      <w:pPr>
        <w:spacing w:line="480" w:lineRule="auto"/>
        <w:jc w:val="both"/>
        <w:rPr>
          <w:rFonts w:cs="Times New Roman"/>
          <w:szCs w:val="24"/>
        </w:rPr>
      </w:pPr>
      <w:r w:rsidRPr="0008336B">
        <w:rPr>
          <w:rFonts w:cs="Times New Roman"/>
          <w:szCs w:val="24"/>
        </w:rPr>
        <w:t xml:space="preserve">The training is started by the </w:t>
      </w:r>
      <w:commentRangeStart w:id="639"/>
      <w:r w:rsidRPr="0008336B">
        <w:rPr>
          <w:rFonts w:cs="Times New Roman"/>
          <w:szCs w:val="24"/>
        </w:rPr>
        <w:t xml:space="preserve">feed-forward </w:t>
      </w:r>
      <w:commentRangeEnd w:id="639"/>
      <w:r w:rsidR="00EA0107">
        <w:rPr>
          <w:rStyle w:val="CommentReference"/>
        </w:rPr>
        <w:commentReference w:id="639"/>
      </w:r>
      <w:r w:rsidRPr="0008336B">
        <w:rPr>
          <w:rFonts w:cs="Times New Roman"/>
          <w:szCs w:val="24"/>
        </w:rPr>
        <w:t xml:space="preserve">recall phase and the error signal vector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p</m:t>
            </m:r>
          </m:sub>
        </m:sSub>
      </m:oMath>
      <w:r w:rsidRPr="0008336B">
        <w:rPr>
          <w:rFonts w:cs="Times New Roman"/>
          <w:szCs w:val="24"/>
        </w:rPr>
        <w:t xml:space="preserve"> </w:t>
      </w:r>
      <w:commentRangeStart w:id="640"/>
      <w:r w:rsidRPr="0008336B">
        <w:rPr>
          <w:rFonts w:cs="Times New Roman"/>
          <w:szCs w:val="24"/>
        </w:rPr>
        <w:t>can be</w:t>
      </w:r>
      <w:commentRangeEnd w:id="640"/>
      <w:r w:rsidR="00EA0107">
        <w:rPr>
          <w:rStyle w:val="CommentReference"/>
        </w:rPr>
        <w:commentReference w:id="640"/>
      </w:r>
      <w:r w:rsidRPr="0008336B">
        <w:rPr>
          <w:rFonts w:cs="Times New Roman"/>
          <w:szCs w:val="24"/>
        </w:rPr>
        <w:t xml:space="preserve"> </w:t>
      </w:r>
      <w:r w:rsidRPr="0008336B">
        <w:rPr>
          <w:rFonts w:cs="Times New Roman"/>
        </w:rPr>
        <w:t xml:space="preserve">or MSE errors or </w:t>
      </w:r>
      <w:r w:rsidRPr="0008336B">
        <w:rPr>
          <w:rFonts w:cs="Times New Roman"/>
          <w:szCs w:val="24"/>
        </w:rPr>
        <w:t xml:space="preserve">a log loss function  </w:t>
      </w:r>
      <m:oMath>
        <m:r>
          <m:rPr>
            <m:scr m:val="script"/>
          </m:rPr>
          <w:rPr>
            <w:rFonts w:ascii="Cambria Math" w:hAnsi="Cambria Math" w:cs="Times New Roman"/>
            <w:szCs w:val="24"/>
          </w:rPr>
          <m:t>L</m:t>
        </m:r>
      </m:oMath>
      <w:r w:rsidRPr="0008336B">
        <w:rPr>
          <w:rFonts w:cs="Times New Roman"/>
          <w:szCs w:val="24"/>
        </w:rPr>
        <w:t xml:space="preserve"> expressed as below: </w:t>
      </w:r>
    </w:p>
    <w:p w14:paraId="334F2B8F" w14:textId="77777777" w:rsidR="00A30D28" w:rsidRPr="0008336B" w:rsidRDefault="00A30D28" w:rsidP="00A30D28">
      <w:pPr>
        <w:spacing w:line="480" w:lineRule="auto"/>
        <w:jc w:val="both"/>
        <w:rPr>
          <w:rFonts w:cs="Times New Roman"/>
          <w:szCs w:val="24"/>
        </w:rPr>
      </w:pPr>
      <m:oMathPara>
        <m:oMath>
          <m:r>
            <m:rPr>
              <m:scr m:val="script"/>
            </m:rPr>
            <w:rPr>
              <w:rFonts w:ascii="Cambria Math" w:hAnsi="Cambria Math" w:cs="Times New Roman"/>
              <w:szCs w:val="24"/>
            </w:rPr>
            <m:t>L=-</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K</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K</m:t>
              </m:r>
            </m:sup>
            <m:e>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m:t>
                  </m:r>
                </m:sub>
              </m:sSub>
              <m:func>
                <m:funcPr>
                  <m:ctrlPr>
                    <w:rPr>
                      <w:rFonts w:ascii="Cambria Math" w:hAnsi="Cambria Math" w:cs="Times New Roman"/>
                      <w:szCs w:val="24"/>
                    </w:rPr>
                  </m:ctrlPr>
                </m:funcPr>
                <m:fName>
                  <m:r>
                    <m:rPr>
                      <m:sty m:val="p"/>
                    </m:rPr>
                    <w:rPr>
                      <w:rFonts w:ascii="Cambria Math" w:hAnsi="Cambria Math" w:cs="Times New Roman"/>
                      <w:szCs w:val="24"/>
                    </w:rPr>
                    <m:t>log</m:t>
                  </m:r>
                </m:fName>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pk</m:t>
                          </m:r>
                        </m:sub>
                      </m:sSub>
                    </m:e>
                  </m:d>
                </m:e>
              </m:func>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pk</m:t>
                      </m:r>
                    </m:sub>
                  </m:sSub>
                </m:e>
              </m:d>
              <m:r>
                <m:rPr>
                  <m:sty m:val="p"/>
                </m:rPr>
                <w:rPr>
                  <w:rFonts w:ascii="Cambria Math" w:hAnsi="Cambria Math" w:cs="Times New Roman"/>
                  <w:szCs w:val="24"/>
                </w:rPr>
                <m:t>log⁡</m:t>
              </m:r>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pk</m:t>
                  </m:r>
                </m:sub>
              </m:sSub>
              <m:r>
                <w:rPr>
                  <w:rFonts w:ascii="Cambria Math" w:hAnsi="Cambria Math" w:cs="Times New Roman"/>
                  <w:szCs w:val="24"/>
                </w:rPr>
                <m:t>)</m:t>
              </m:r>
            </m:e>
          </m:nary>
        </m:oMath>
      </m:oMathPara>
    </w:p>
    <w:p w14:paraId="7F46DFAB" w14:textId="77777777" w:rsidR="00A30D28" w:rsidRPr="0008336B" w:rsidRDefault="00A30D28" w:rsidP="00A30D28">
      <w:pPr>
        <w:spacing w:line="480" w:lineRule="auto"/>
        <w:jc w:val="both"/>
        <w:rPr>
          <w:rFonts w:cs="Times New Roman"/>
        </w:rPr>
      </w:pPr>
      <w:r w:rsidRPr="0008336B">
        <w:rPr>
          <w:rFonts w:cs="Times New Roman"/>
        </w:rPr>
        <w:t xml:space="preserve">The MSE is preferred as the error signal. Thus, the error signal vector </w:t>
      </w:r>
      <m:oMath>
        <m:sSub>
          <m:sSubPr>
            <m:ctrlPr>
              <w:rPr>
                <w:rFonts w:ascii="Cambria Math" w:hAnsi="Cambria Math"/>
                <w:i/>
              </w:rPr>
            </m:ctrlPr>
          </m:sSubPr>
          <m:e>
            <m:r>
              <w:rPr>
                <w:rFonts w:ascii="Cambria Math" w:hAnsi="Cambria Math"/>
              </w:rPr>
              <m:t>E</m:t>
            </m:r>
          </m:e>
          <m:sub>
            <m:r>
              <w:rPr>
                <w:rFonts w:ascii="Cambria Math" w:hAnsi="Cambria Math"/>
              </w:rPr>
              <m:t>p</m:t>
            </m:r>
          </m:sub>
        </m:sSub>
      </m:oMath>
      <w:r w:rsidRPr="0008336B">
        <w:rPr>
          <w:rFonts w:cs="Times New Roman"/>
        </w:rPr>
        <w:t xml:space="preserve"> is determined in the output layer and is defined for a single perceptron. It is generalized to include all squared error at the outputs </w:t>
      </w:r>
      <m:oMath>
        <m:r>
          <w:rPr>
            <w:rFonts w:ascii="Cambria Math" w:hAnsi="Cambria Math" w:cs="Times New Roman"/>
          </w:rPr>
          <m:t>k=1, ⋯, K</m:t>
        </m:r>
      </m:oMath>
      <w:r w:rsidRPr="0008336B">
        <w:rPr>
          <w:rFonts w:cs="Times New Roman"/>
        </w:rPr>
        <w:t xml:space="preserve"> such that: </w:t>
      </w:r>
    </w:p>
    <w:p w14:paraId="5CFF9157" w14:textId="77777777" w:rsidR="00A30D28" w:rsidRPr="0008336B" w:rsidRDefault="00DC3331" w:rsidP="00A30D28">
      <w:pPr>
        <w:spacing w:line="480" w:lineRule="auto"/>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p</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K</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pk</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pk</m:t>
                          </m:r>
                        </m:sub>
                      </m:sSub>
                    </m:e>
                  </m:d>
                </m:e>
                <m:sup>
                  <m:r>
                    <w:rPr>
                      <w:rFonts w:ascii="Cambria Math" w:hAnsi="Cambria Math" w:cs="Times New Roman"/>
                      <w:szCs w:val="24"/>
                    </w:rPr>
                    <m:t>2</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p</m:t>
                          </m:r>
                        </m:sub>
                      </m:sSub>
                    </m:e>
                  </m:d>
                </m:e>
                <m:sup>
                  <m:r>
                    <w:rPr>
                      <w:rFonts w:ascii="Cambria Math" w:hAnsi="Cambria Math" w:cs="Times New Roman"/>
                      <w:szCs w:val="24"/>
                    </w:rPr>
                    <m:t>2</m:t>
                  </m:r>
                </m:sup>
              </m:sSup>
            </m:e>
          </m:nary>
        </m:oMath>
      </m:oMathPara>
    </w:p>
    <w:p w14:paraId="537797F0" w14:textId="77777777" w:rsidR="00A30D28" w:rsidRPr="0008336B" w:rsidRDefault="00A30D28" w:rsidP="00A30D28">
      <w:pPr>
        <w:spacing w:line="480" w:lineRule="auto"/>
        <w:jc w:val="both"/>
        <w:rPr>
          <w:rFonts w:cs="Times New Roman"/>
          <w:szCs w:val="24"/>
        </w:rPr>
      </w:pPr>
      <w:r w:rsidRPr="0008336B">
        <w:rPr>
          <w:rFonts w:cs="Times New Roman"/>
          <w:szCs w:val="24"/>
        </w:rPr>
        <w:t xml:space="preserve"> Where </w:t>
      </w:r>
      <m:oMath>
        <m:r>
          <w:rPr>
            <w:rFonts w:ascii="Cambria Math" w:hAnsi="Cambria Math" w:cs="Times New Roman"/>
            <w:szCs w:val="24"/>
          </w:rPr>
          <m:t>p</m:t>
        </m:r>
      </m:oMath>
      <w:r w:rsidRPr="0008336B">
        <w:rPr>
          <w:rFonts w:cs="Times New Roman"/>
          <w:szCs w:val="24"/>
        </w:rPr>
        <w:t xml:space="preserve">: </w:t>
      </w:r>
      <m:oMath>
        <m:r>
          <w:rPr>
            <w:rFonts w:ascii="Cambria Math" w:hAnsi="Cambria Math" w:cs="Times New Roman"/>
            <w:szCs w:val="24"/>
          </w:rPr>
          <m:t>p-</m:t>
        </m:r>
      </m:oMath>
      <w:r w:rsidRPr="0008336B">
        <w:rPr>
          <w:rFonts w:cs="Times New Roman"/>
          <w:szCs w:val="24"/>
        </w:rPr>
        <w:t xml:space="preserve">pattern,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p</m:t>
            </m:r>
          </m:sub>
        </m:sSub>
      </m:oMath>
      <w:r w:rsidRPr="0008336B">
        <w:rPr>
          <w:rFonts w:cs="Times New Roman"/>
          <w:szCs w:val="24"/>
        </w:rPr>
        <w:t xml:space="preserve">: desired output for </w:t>
      </w:r>
      <m:oMath>
        <m:r>
          <w:rPr>
            <w:rFonts w:ascii="Cambria Math" w:hAnsi="Cambria Math" w:cs="Times New Roman"/>
            <w:szCs w:val="24"/>
          </w:rPr>
          <m:t>p-</m:t>
        </m:r>
      </m:oMath>
      <w:r w:rsidRPr="0008336B">
        <w:rPr>
          <w:rFonts w:cs="Times New Roman"/>
          <w:szCs w:val="24"/>
        </w:rPr>
        <w:t xml:space="preserve"> pattern. The bias is the </w:t>
      </w:r>
      <m:oMath>
        <m:r>
          <w:rPr>
            <w:rFonts w:ascii="Cambria Math" w:hAnsi="Cambria Math" w:cs="Times New Roman"/>
            <w:szCs w:val="24"/>
          </w:rPr>
          <m:t>j-</m:t>
        </m:r>
      </m:oMath>
      <w:r w:rsidRPr="0008336B">
        <w:rPr>
          <w:rFonts w:cs="Times New Roman"/>
          <w:szCs w:val="24"/>
        </w:rPr>
        <w:t xml:space="preserve"> weight corresponding to </w:t>
      </w:r>
      <m:oMath>
        <m:r>
          <w:rPr>
            <w:rFonts w:ascii="Cambria Math" w:hAnsi="Cambria Math" w:cs="Times New Roman"/>
            <w:szCs w:val="24"/>
          </w:rPr>
          <m:t>j-</m:t>
        </m:r>
      </m:oMath>
      <w:r w:rsidRPr="0008336B">
        <w:rPr>
          <w:rFonts w:cs="Times New Roman"/>
          <w:szCs w:val="24"/>
        </w:rPr>
        <w:t xml:space="preserve">input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r>
          <w:rPr>
            <w:rFonts w:ascii="Cambria Math" w:hAnsi="Cambria Math" w:cs="Times New Roman"/>
            <w:szCs w:val="24"/>
          </w:rPr>
          <m:t>=-1</m:t>
        </m:r>
      </m:oMath>
      <w:r w:rsidRPr="0008336B">
        <w:rPr>
          <w:rFonts w:cs="Times New Roman"/>
          <w:szCs w:val="24"/>
        </w:rPr>
        <w:t xml:space="preserve">, then it propagates toward input layer </w:t>
      </w:r>
      <m:oMath>
        <m:r>
          <w:rPr>
            <w:rFonts w:ascii="Cambria Math" w:hAnsi="Cambria Math" w:cs="Times New Roman"/>
            <w:szCs w:val="24"/>
          </w:rPr>
          <m:t xml:space="preserve">x. </m:t>
        </m:r>
      </m:oMath>
      <w:r w:rsidRPr="0008336B">
        <w:rPr>
          <w:rFonts w:cs="Times New Roman"/>
          <w:szCs w:val="24"/>
        </w:rPr>
        <w:t xml:space="preserve"> The pseudocode of backward propagation is given as: </w:t>
      </w:r>
    </w:p>
    <w:tbl>
      <w:tblPr>
        <w:tblStyle w:val="TableGrid"/>
        <w:tblW w:w="0" w:type="auto"/>
        <w:tblInd w:w="0" w:type="dxa"/>
        <w:tblLook w:val="04A0" w:firstRow="1" w:lastRow="0" w:firstColumn="1" w:lastColumn="0" w:noHBand="0" w:noVBand="1"/>
      </w:tblPr>
      <w:tblGrid>
        <w:gridCol w:w="697"/>
        <w:gridCol w:w="600"/>
        <w:gridCol w:w="521"/>
        <w:gridCol w:w="433"/>
        <w:gridCol w:w="517"/>
        <w:gridCol w:w="5872"/>
      </w:tblGrid>
      <w:tr w:rsidR="00A30D28" w:rsidRPr="0008336B" w14:paraId="36E87D73" w14:textId="77777777" w:rsidTr="00580505">
        <w:tc>
          <w:tcPr>
            <w:tcW w:w="8640" w:type="dxa"/>
            <w:gridSpan w:val="6"/>
            <w:tcBorders>
              <w:top w:val="single" w:sz="4" w:space="0" w:color="auto"/>
              <w:left w:val="nil"/>
              <w:bottom w:val="nil"/>
              <w:right w:val="nil"/>
            </w:tcBorders>
          </w:tcPr>
          <w:p w14:paraId="2E0CAA28" w14:textId="77777777" w:rsidR="00A30D28" w:rsidRPr="0008336B" w:rsidRDefault="00A30D28" w:rsidP="00580505">
            <w:pPr>
              <w:spacing w:line="360" w:lineRule="auto"/>
              <w:rPr>
                <w:rFonts w:cs="Times New Roman"/>
                <w:sz w:val="28"/>
              </w:rPr>
            </w:pPr>
            <w:r w:rsidRPr="0008336B">
              <w:rPr>
                <w:rFonts w:ascii="Copperplate Gothic Light" w:hAnsi="Copperplate Gothic Light" w:cs="Times New Roman"/>
              </w:rPr>
              <w:t>B</w:t>
            </w:r>
            <w:r w:rsidRPr="0008336B">
              <w:rPr>
                <w:rFonts w:ascii="Copperplate Gothic Light" w:hAnsi="Copperplate Gothic Light" w:cs="Times New Roman"/>
                <w:sz w:val="16"/>
                <w:szCs w:val="16"/>
              </w:rPr>
              <w:t>ACK</w:t>
            </w:r>
            <w:r w:rsidRPr="0008336B">
              <w:rPr>
                <w:rFonts w:ascii="Copperplate Gothic Light" w:hAnsi="Copperplate Gothic Light" w:cs="Times New Roman"/>
              </w:rPr>
              <w:t>P</w:t>
            </w:r>
            <w:r w:rsidRPr="0008336B">
              <w:rPr>
                <w:rFonts w:ascii="Copperplate Gothic Light" w:hAnsi="Copperplate Gothic Light" w:cs="Times New Roman"/>
                <w:sz w:val="16"/>
                <w:szCs w:val="16"/>
              </w:rPr>
              <w:t>ROPAGATION</w:t>
            </w:r>
            <w:r w:rsidRPr="0008336B">
              <w:rPr>
                <w:rFonts w:cs="Times New Roman"/>
              </w:rPr>
              <w:t xml:space="preserve"> (</w:t>
            </w:r>
            <m:oMath>
              <m:r>
                <w:rPr>
                  <w:rFonts w:ascii="Cambria Math" w:hAnsi="Cambria Math" w:cs="Times New Roman"/>
                </w:rPr>
                <m:t>Net, Y</m:t>
              </m:r>
            </m:oMath>
            <w:r w:rsidRPr="0008336B">
              <w:rPr>
                <w:rFonts w:cs="Times New Roman"/>
              </w:rPr>
              <w:t>)</w:t>
            </w:r>
          </w:p>
        </w:tc>
      </w:tr>
      <w:tr w:rsidR="00A30D28" w:rsidRPr="0008336B" w14:paraId="588E8930" w14:textId="77777777" w:rsidTr="00580505">
        <w:tc>
          <w:tcPr>
            <w:tcW w:w="697" w:type="dxa"/>
            <w:tcBorders>
              <w:top w:val="nil"/>
              <w:left w:val="nil"/>
              <w:bottom w:val="nil"/>
              <w:right w:val="nil"/>
            </w:tcBorders>
          </w:tcPr>
          <w:p w14:paraId="1021721B" w14:textId="77777777" w:rsidR="00A30D28" w:rsidRPr="0008336B" w:rsidRDefault="00A30D28" w:rsidP="00580505">
            <w:pPr>
              <w:jc w:val="right"/>
            </w:pPr>
            <w:r w:rsidRPr="0008336B">
              <w:t>1</w:t>
            </w:r>
          </w:p>
        </w:tc>
        <w:tc>
          <w:tcPr>
            <w:tcW w:w="7943" w:type="dxa"/>
            <w:gridSpan w:val="5"/>
            <w:tcBorders>
              <w:top w:val="nil"/>
              <w:left w:val="nil"/>
              <w:bottom w:val="nil"/>
              <w:right w:val="nil"/>
            </w:tcBorders>
          </w:tcPr>
          <w:p w14:paraId="6E233AAA" w14:textId="77777777" w:rsidR="00A30D28" w:rsidRPr="0008336B" w:rsidRDefault="00A30D28" w:rsidP="00580505">
            <w:pPr>
              <w:spacing w:line="276" w:lineRule="auto"/>
              <w:rPr>
                <w:rFonts w:cs="Times New Roman"/>
                <w:color w:val="000000" w:themeColor="text1"/>
                <w:szCs w:val="24"/>
              </w:rPr>
            </w:pPr>
            <w:r w:rsidRPr="0008336B">
              <w:rPr>
                <w:rFonts w:cs="Times New Roman"/>
                <w:b/>
              </w:rPr>
              <w:t>for</w:t>
            </w:r>
            <m:oMath>
              <m:r>
                <w:rPr>
                  <w:rFonts w:ascii="Cambria Math" w:hAnsi="Cambria Math" w:cs="Times New Roman"/>
                </w:rPr>
                <m:t xml:space="preserve">  k←N </m:t>
              </m:r>
            </m:oMath>
            <w:r w:rsidRPr="0008336B">
              <w:rPr>
                <w:rFonts w:cs="Times New Roman"/>
                <w:b/>
              </w:rPr>
              <w:t>to</w:t>
            </w:r>
            <m:oMath>
              <m:r>
                <w:rPr>
                  <w:rFonts w:ascii="Cambria Math" w:hAnsi="Cambria Math" w:cs="Times New Roman"/>
                </w:rPr>
                <m:t xml:space="preserve"> 1 </m:t>
              </m:r>
            </m:oMath>
            <w:r w:rsidRPr="0008336B">
              <w:rPr>
                <w:rFonts w:cs="Times New Roman"/>
                <w:b/>
              </w:rPr>
              <w:t>do</w:t>
            </w:r>
            <w:r w:rsidRPr="0008336B">
              <w:rPr>
                <w:rFonts w:cs="Times New Roman"/>
                <w:szCs w:val="24"/>
              </w:rPr>
              <w:tab/>
              <w:t xml:space="preserve">    </w:t>
            </w:r>
            <w:r w:rsidRPr="0008336B">
              <w:rPr>
                <w:rFonts w:ascii="Cambria Math" w:hAnsi="Cambria Math" w:cs="Cambria Math"/>
                <w:color w:val="000000" w:themeColor="text1"/>
                <w:szCs w:val="24"/>
              </w:rPr>
              <w:t>⊳</w:t>
            </w:r>
            <w:r w:rsidRPr="0008336B">
              <w:rPr>
                <w:rFonts w:cs="Times New Roman"/>
              </w:rPr>
              <w:t xml:space="preserve">Reverse range of N- number of layers in Network </w:t>
            </w:r>
          </w:p>
        </w:tc>
      </w:tr>
      <w:tr w:rsidR="00A30D28" w:rsidRPr="0008336B" w14:paraId="6223CC07" w14:textId="77777777" w:rsidTr="00580505">
        <w:tc>
          <w:tcPr>
            <w:tcW w:w="697" w:type="dxa"/>
            <w:tcBorders>
              <w:top w:val="nil"/>
              <w:left w:val="nil"/>
              <w:bottom w:val="nil"/>
              <w:right w:val="nil"/>
            </w:tcBorders>
          </w:tcPr>
          <w:p w14:paraId="6F31D2F9" w14:textId="77777777" w:rsidR="00A30D28" w:rsidRPr="0008336B" w:rsidRDefault="00A30D28" w:rsidP="00580505">
            <w:pPr>
              <w:jc w:val="right"/>
            </w:pPr>
            <w:r w:rsidRPr="0008336B">
              <w:t>2</w:t>
            </w:r>
          </w:p>
        </w:tc>
        <w:tc>
          <w:tcPr>
            <w:tcW w:w="600" w:type="dxa"/>
            <w:tcBorders>
              <w:top w:val="nil"/>
              <w:left w:val="nil"/>
              <w:bottom w:val="nil"/>
              <w:right w:val="single" w:sz="4" w:space="0" w:color="auto"/>
            </w:tcBorders>
          </w:tcPr>
          <w:p w14:paraId="657780CF" w14:textId="77777777" w:rsidR="00A30D28" w:rsidRPr="0008336B" w:rsidRDefault="00A30D28" w:rsidP="00580505">
            <w:pPr>
              <w:spacing w:line="276" w:lineRule="auto"/>
              <w:rPr>
                <w:rFonts w:cs="Times New Roman"/>
                <w:b/>
                <w:szCs w:val="24"/>
              </w:rPr>
            </w:pPr>
          </w:p>
        </w:tc>
        <w:tc>
          <w:tcPr>
            <w:tcW w:w="7343" w:type="dxa"/>
            <w:gridSpan w:val="4"/>
            <w:tcBorders>
              <w:top w:val="nil"/>
              <w:left w:val="single" w:sz="4" w:space="0" w:color="auto"/>
              <w:bottom w:val="nil"/>
              <w:right w:val="nil"/>
            </w:tcBorders>
          </w:tcPr>
          <w:p w14:paraId="349563D6" w14:textId="77777777" w:rsidR="00A30D28" w:rsidRPr="0008336B" w:rsidRDefault="00DC3331" w:rsidP="00580505">
            <w:pPr>
              <w:rPr>
                <w:rFonts w:cs="Times New Roman"/>
              </w:rPr>
            </w:pPr>
            <m:oMath>
              <m:sSub>
                <m:sSubPr>
                  <m:ctrlPr>
                    <w:rPr>
                      <w:rFonts w:ascii="Cambria Math" w:eastAsiaTheme="minorHAnsi" w:hAnsi="Cambria Math" w:cs="Times New Roman"/>
                      <w:i/>
                      <w:lang w:eastAsia="en-US"/>
                    </w:rPr>
                  </m:ctrlPr>
                </m:sSubPr>
                <m:e>
                  <m:r>
                    <w:rPr>
                      <w:rFonts w:ascii="Cambria Math" w:hAnsi="Cambria Math" w:cs="Times New Roman"/>
                    </w:rPr>
                    <m:t>l ←Net</m:t>
                  </m:r>
                </m:e>
                <m:sub>
                  <m:r>
                    <w:rPr>
                      <w:rFonts w:ascii="Cambria Math" w:hAnsi="Cambria Math" w:cs="Times New Roman"/>
                    </w:rPr>
                    <m:t>k</m:t>
                  </m:r>
                </m:sub>
              </m:sSub>
            </m:oMath>
            <w:r w:rsidR="00A30D28" w:rsidRPr="0008336B">
              <w:rPr>
                <w:rFonts w:cs="Times New Roman"/>
              </w:rPr>
              <w:t xml:space="preserve">                        </w:t>
            </w:r>
            <w:r w:rsidR="00A30D28" w:rsidRPr="0008336B">
              <w:rPr>
                <w:rFonts w:ascii="Cambria Math" w:hAnsi="Cambria Math" w:cs="Cambria Math"/>
                <w:color w:val="000000" w:themeColor="text1"/>
                <w:szCs w:val="24"/>
              </w:rPr>
              <w:t>⊳</w:t>
            </w:r>
            <w:r w:rsidR="00A30D28" w:rsidRPr="0008336B">
              <w:rPr>
                <w:rFonts w:cs="Times New Roman"/>
              </w:rPr>
              <w:t xml:space="preserve"> layer of </w:t>
            </w:r>
            <m:oMath>
              <m:r>
                <w:rPr>
                  <w:rFonts w:ascii="Cambria Math" w:hAnsi="Cambria Math" w:cs="Times New Roman"/>
                </w:rPr>
                <m:t>i</m:t>
              </m:r>
            </m:oMath>
            <w:r w:rsidR="00A30D28" w:rsidRPr="0008336B">
              <w:rPr>
                <w:rFonts w:cs="Times New Roman"/>
              </w:rPr>
              <w:t xml:space="preserve">-network </w:t>
            </w:r>
          </w:p>
        </w:tc>
      </w:tr>
      <w:tr w:rsidR="00A30D28" w:rsidRPr="0008336B" w14:paraId="79CD0345" w14:textId="77777777" w:rsidTr="00580505">
        <w:tc>
          <w:tcPr>
            <w:tcW w:w="697" w:type="dxa"/>
            <w:tcBorders>
              <w:top w:val="nil"/>
              <w:left w:val="nil"/>
              <w:bottom w:val="nil"/>
              <w:right w:val="nil"/>
            </w:tcBorders>
          </w:tcPr>
          <w:p w14:paraId="125706BB" w14:textId="77777777" w:rsidR="00A30D28" w:rsidRPr="0008336B" w:rsidRDefault="00A30D28" w:rsidP="00580505">
            <w:pPr>
              <w:jc w:val="right"/>
            </w:pPr>
            <w:r w:rsidRPr="0008336B">
              <w:t>3</w:t>
            </w:r>
          </w:p>
        </w:tc>
        <w:tc>
          <w:tcPr>
            <w:tcW w:w="600" w:type="dxa"/>
            <w:tcBorders>
              <w:top w:val="nil"/>
              <w:left w:val="nil"/>
              <w:bottom w:val="nil"/>
              <w:right w:val="single" w:sz="4" w:space="0" w:color="auto"/>
            </w:tcBorders>
          </w:tcPr>
          <w:p w14:paraId="2FA9F3C6" w14:textId="77777777" w:rsidR="00A30D28" w:rsidRPr="0008336B" w:rsidRDefault="00A30D28" w:rsidP="00580505">
            <w:pPr>
              <w:spacing w:line="276" w:lineRule="auto"/>
              <w:rPr>
                <w:rFonts w:cs="Times New Roman"/>
                <w:b/>
                <w:szCs w:val="24"/>
              </w:rPr>
            </w:pPr>
          </w:p>
        </w:tc>
        <w:tc>
          <w:tcPr>
            <w:tcW w:w="7343" w:type="dxa"/>
            <w:gridSpan w:val="4"/>
            <w:tcBorders>
              <w:top w:val="nil"/>
              <w:left w:val="single" w:sz="4" w:space="0" w:color="auto"/>
              <w:bottom w:val="nil"/>
              <w:right w:val="nil"/>
            </w:tcBorders>
          </w:tcPr>
          <w:p w14:paraId="25F9C37B" w14:textId="77777777" w:rsidR="00A30D28" w:rsidRPr="0008336B" w:rsidRDefault="00DC3331" w:rsidP="00580505">
            <w:pPr>
              <w:rPr>
                <w:rFonts w:eastAsiaTheme="minorHAnsi" w:cs="Times New Roman"/>
                <w:lang w:val="fr-FR"/>
              </w:rPr>
            </w:pPr>
            <m:oMath>
              <m:sSub>
                <m:sSubPr>
                  <m:ctrlPr>
                    <w:rPr>
                      <w:rFonts w:ascii="Cambria Math" w:eastAsiaTheme="minorHAnsi" w:hAnsi="Cambria Math" w:cs="Times New Roman"/>
                      <w:i/>
                      <w:lang w:eastAsia="en-US"/>
                    </w:rPr>
                  </m:ctrlPr>
                </m:sSubPr>
                <m:e>
                  <m:r>
                    <w:rPr>
                      <w:rFonts w:ascii="Cambria Math" w:hAnsi="Cambria Math" w:cs="Times New Roman"/>
                    </w:rPr>
                    <m:t>E</m:t>
                  </m:r>
                </m:e>
                <m:sub>
                  <m:r>
                    <w:rPr>
                      <w:rFonts w:ascii="Cambria Math" w:hAnsi="Cambria Math" w:cs="Times New Roman"/>
                    </w:rPr>
                    <m:t>p</m:t>
                  </m:r>
                </m:sub>
              </m:sSub>
              <m:r>
                <w:rPr>
                  <w:rFonts w:ascii="Cambria Math" w:hAnsi="Cambria Math" w:cs="Times New Roman"/>
                </w:rPr>
                <m:t xml:space="preserve"> ←0</m:t>
              </m:r>
            </m:oMath>
            <w:r w:rsidR="00A30D28" w:rsidRPr="0008336B">
              <w:rPr>
                <w:rFonts w:cs="Times New Roman"/>
              </w:rPr>
              <w:t xml:space="preserve">                           </w:t>
            </w:r>
            <w:r w:rsidR="00A30D28" w:rsidRPr="0008336B">
              <w:rPr>
                <w:rFonts w:ascii="Cambria Math" w:hAnsi="Cambria Math" w:cs="Cambria Math"/>
                <w:color w:val="000000" w:themeColor="text1"/>
                <w:szCs w:val="24"/>
              </w:rPr>
              <w:t>⊳</w:t>
            </w:r>
            <w:r w:rsidR="00A30D28" w:rsidRPr="0008336B">
              <w:rPr>
                <w:rFonts w:cs="Times New Roman"/>
              </w:rPr>
              <w:t xml:space="preserve"> Initialize errors  </w:t>
            </w:r>
          </w:p>
        </w:tc>
      </w:tr>
      <w:tr w:rsidR="00A30D28" w:rsidRPr="0008336B" w14:paraId="07A334E1" w14:textId="77777777" w:rsidTr="00580505">
        <w:tc>
          <w:tcPr>
            <w:tcW w:w="697" w:type="dxa"/>
            <w:tcBorders>
              <w:top w:val="nil"/>
              <w:left w:val="nil"/>
              <w:bottom w:val="nil"/>
              <w:right w:val="nil"/>
            </w:tcBorders>
          </w:tcPr>
          <w:p w14:paraId="49037A1B" w14:textId="77777777" w:rsidR="00A30D28" w:rsidRPr="0008336B" w:rsidRDefault="00A30D28" w:rsidP="00580505">
            <w:pPr>
              <w:jc w:val="right"/>
            </w:pPr>
            <w:r w:rsidRPr="0008336B">
              <w:t>4</w:t>
            </w:r>
          </w:p>
        </w:tc>
        <w:tc>
          <w:tcPr>
            <w:tcW w:w="600" w:type="dxa"/>
            <w:tcBorders>
              <w:top w:val="nil"/>
              <w:left w:val="nil"/>
              <w:bottom w:val="nil"/>
              <w:right w:val="single" w:sz="4" w:space="0" w:color="auto"/>
            </w:tcBorders>
          </w:tcPr>
          <w:p w14:paraId="25704A62" w14:textId="77777777" w:rsidR="00A30D28" w:rsidRPr="0008336B" w:rsidRDefault="00A30D28" w:rsidP="00580505">
            <w:pPr>
              <w:spacing w:line="276" w:lineRule="auto"/>
              <w:rPr>
                <w:rFonts w:cs="Times New Roman"/>
                <w:b/>
                <w:szCs w:val="24"/>
              </w:rPr>
            </w:pPr>
          </w:p>
        </w:tc>
        <w:tc>
          <w:tcPr>
            <w:tcW w:w="7343" w:type="dxa"/>
            <w:gridSpan w:val="4"/>
            <w:tcBorders>
              <w:top w:val="nil"/>
              <w:left w:val="single" w:sz="4" w:space="0" w:color="auto"/>
              <w:bottom w:val="nil"/>
              <w:right w:val="nil"/>
            </w:tcBorders>
          </w:tcPr>
          <w:p w14:paraId="5FE24CA5" w14:textId="77777777" w:rsidR="00A30D28" w:rsidRPr="0008336B" w:rsidRDefault="00A30D28" w:rsidP="00580505">
            <w:pPr>
              <w:rPr>
                <w:rFonts w:eastAsia="Calibri" w:cs="Times New Roman"/>
                <w:szCs w:val="24"/>
              </w:rPr>
            </w:pPr>
            <w:r w:rsidRPr="0008336B">
              <w:rPr>
                <w:rFonts w:cs="Times New Roman"/>
                <w:b/>
              </w:rPr>
              <w:t>if</w:t>
            </w:r>
            <m:oMath>
              <m:r>
                <w:rPr>
                  <w:rFonts w:ascii="Cambria Math" w:hAnsi="Cambria Math" w:cs="Times New Roman"/>
                </w:rPr>
                <m:t xml:space="preserve"> k ≠N-1 </m:t>
              </m:r>
            </m:oMath>
            <w:r w:rsidRPr="0008336B">
              <w:rPr>
                <w:rFonts w:cs="Times New Roman"/>
                <w:b/>
              </w:rPr>
              <w:t>then</w:t>
            </w:r>
          </w:p>
        </w:tc>
      </w:tr>
      <w:tr w:rsidR="00A30D28" w:rsidRPr="0008336B" w14:paraId="439FD6CD" w14:textId="77777777" w:rsidTr="00580505">
        <w:tc>
          <w:tcPr>
            <w:tcW w:w="697" w:type="dxa"/>
            <w:tcBorders>
              <w:top w:val="nil"/>
              <w:left w:val="nil"/>
              <w:bottom w:val="nil"/>
              <w:right w:val="nil"/>
            </w:tcBorders>
          </w:tcPr>
          <w:p w14:paraId="1B305489" w14:textId="77777777" w:rsidR="00A30D28" w:rsidRPr="0008336B" w:rsidRDefault="00A30D28" w:rsidP="00580505">
            <w:pPr>
              <w:jc w:val="right"/>
            </w:pPr>
            <w:r w:rsidRPr="0008336B">
              <w:t>5</w:t>
            </w:r>
          </w:p>
        </w:tc>
        <w:tc>
          <w:tcPr>
            <w:tcW w:w="600" w:type="dxa"/>
            <w:tcBorders>
              <w:top w:val="nil"/>
              <w:left w:val="nil"/>
              <w:bottom w:val="nil"/>
              <w:right w:val="single" w:sz="4" w:space="0" w:color="auto"/>
            </w:tcBorders>
          </w:tcPr>
          <w:p w14:paraId="2827D979"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1BCEB84C" w14:textId="77777777" w:rsidR="00A30D28" w:rsidRPr="0008336B" w:rsidRDefault="00A30D28" w:rsidP="00580505">
            <w:pPr>
              <w:rPr>
                <w:rFonts w:cs="Times New Roman"/>
                <w:b/>
                <w:szCs w:val="24"/>
              </w:rPr>
            </w:pPr>
          </w:p>
        </w:tc>
        <w:tc>
          <w:tcPr>
            <w:tcW w:w="6822" w:type="dxa"/>
            <w:gridSpan w:val="3"/>
            <w:tcBorders>
              <w:top w:val="nil"/>
              <w:left w:val="single" w:sz="4" w:space="0" w:color="auto"/>
              <w:bottom w:val="nil"/>
              <w:right w:val="nil"/>
            </w:tcBorders>
          </w:tcPr>
          <w:p w14:paraId="6480FE12" w14:textId="77777777" w:rsidR="00A30D28" w:rsidRPr="0008336B" w:rsidRDefault="00A30D28" w:rsidP="00580505">
            <w:pPr>
              <w:rPr>
                <w:rFonts w:cs="Times New Roman"/>
              </w:rPr>
            </w:pPr>
            <w:r w:rsidRPr="0008336B">
              <w:rPr>
                <w:rFonts w:cs="Times New Roman"/>
                <w:b/>
              </w:rPr>
              <w:t>for</w:t>
            </w:r>
            <m:oMath>
              <m:r>
                <w:rPr>
                  <w:rFonts w:ascii="Cambria Math" w:hAnsi="Cambria Math" w:cs="Times New Roman"/>
                </w:rPr>
                <m:t xml:space="preserve"> j←1 </m:t>
              </m:r>
            </m:oMath>
            <w:r w:rsidRPr="0008336B">
              <w:rPr>
                <w:rFonts w:cs="Times New Roman"/>
                <w:b/>
              </w:rPr>
              <w:t>to</w:t>
            </w:r>
            <m:oMath>
              <m:r>
                <w:rPr>
                  <w:rFonts w:ascii="Cambria Math" w:hAnsi="Cambria Math" w:cs="Times New Roman"/>
                </w:rPr>
                <m:t xml:space="preserve"> l </m:t>
              </m:r>
            </m:oMath>
            <w:r w:rsidRPr="0008336B">
              <w:rPr>
                <w:rFonts w:cs="Times New Roman"/>
                <w:b/>
              </w:rPr>
              <w:t>do</w:t>
            </w:r>
            <m:oMath>
              <m:r>
                <w:rPr>
                  <w:rFonts w:ascii="Cambria Math" w:hAnsi="Cambria Math" w:cs="Times New Roman"/>
                </w:rPr>
                <m:t xml:space="preserve"> </m:t>
              </m:r>
            </m:oMath>
            <w:r w:rsidRPr="0008336B">
              <w:rPr>
                <w:rFonts w:cs="Times New Roman"/>
              </w:rPr>
              <w:t xml:space="preserve">  </w:t>
            </w:r>
            <w:r w:rsidRPr="0008336B">
              <w:rPr>
                <w:rFonts w:ascii="Cambria Math" w:hAnsi="Cambria Math" w:cs="Cambria Math"/>
                <w:color w:val="000000" w:themeColor="text1"/>
                <w:szCs w:val="24"/>
              </w:rPr>
              <w:t>⊳</w:t>
            </w:r>
            <w:r w:rsidRPr="0008336B">
              <w:rPr>
                <w:rFonts w:cs="Times New Roman"/>
              </w:rPr>
              <w:t xml:space="preserve"> loop the </w:t>
            </w:r>
            <w:r w:rsidRPr="0008336B">
              <w:rPr>
                <w:rFonts w:cs="Times New Roman"/>
                <w:i/>
              </w:rPr>
              <w:t>l</w:t>
            </w:r>
            <w:r w:rsidRPr="0008336B">
              <w:rPr>
                <w:rFonts w:cs="Times New Roman"/>
              </w:rPr>
              <w:t xml:space="preserve">-layer of network </w:t>
            </w:r>
            <m:oMath>
              <m:sSub>
                <m:sSubPr>
                  <m:ctrlPr>
                    <w:rPr>
                      <w:rFonts w:ascii="Cambria Math" w:hAnsi="Cambria Math" w:cs="Times New Roman"/>
                      <w:i/>
                      <w:lang w:eastAsia="en-US"/>
                    </w:rPr>
                  </m:ctrlPr>
                </m:sSubPr>
                <m:e>
                  <m:r>
                    <w:rPr>
                      <w:rFonts w:ascii="Cambria Math" w:hAnsi="Cambria Math" w:cs="Times New Roman"/>
                    </w:rPr>
                    <m:t>Net</m:t>
                  </m:r>
                </m:e>
                <m:sub>
                  <m:r>
                    <w:rPr>
                      <w:rFonts w:ascii="Cambria Math" w:hAnsi="Cambria Math" w:cs="Times New Roman"/>
                    </w:rPr>
                    <m:t>k</m:t>
                  </m:r>
                </m:sub>
              </m:sSub>
            </m:oMath>
          </w:p>
        </w:tc>
      </w:tr>
      <w:tr w:rsidR="00A30D28" w:rsidRPr="0008336B" w14:paraId="178AACD5" w14:textId="77777777" w:rsidTr="00580505">
        <w:tc>
          <w:tcPr>
            <w:tcW w:w="697" w:type="dxa"/>
            <w:tcBorders>
              <w:top w:val="nil"/>
              <w:left w:val="nil"/>
              <w:bottom w:val="nil"/>
              <w:right w:val="nil"/>
            </w:tcBorders>
          </w:tcPr>
          <w:p w14:paraId="66003D47" w14:textId="77777777" w:rsidR="00A30D28" w:rsidRPr="0008336B" w:rsidRDefault="00A30D28" w:rsidP="00580505">
            <w:pPr>
              <w:jc w:val="right"/>
            </w:pPr>
            <w:r w:rsidRPr="0008336B">
              <w:t>6</w:t>
            </w:r>
          </w:p>
        </w:tc>
        <w:tc>
          <w:tcPr>
            <w:tcW w:w="600" w:type="dxa"/>
            <w:tcBorders>
              <w:top w:val="nil"/>
              <w:left w:val="nil"/>
              <w:bottom w:val="nil"/>
              <w:right w:val="single" w:sz="4" w:space="0" w:color="auto"/>
            </w:tcBorders>
          </w:tcPr>
          <w:p w14:paraId="323BBF96"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39319B75" w14:textId="77777777" w:rsidR="00A30D28" w:rsidRPr="0008336B" w:rsidRDefault="00A30D28" w:rsidP="00580505">
            <w:pPr>
              <w:rPr>
                <w:rFonts w:cs="Times New Roman"/>
                <w:b/>
                <w:szCs w:val="24"/>
              </w:rPr>
            </w:pPr>
          </w:p>
        </w:tc>
        <w:tc>
          <w:tcPr>
            <w:tcW w:w="433" w:type="dxa"/>
            <w:tcBorders>
              <w:top w:val="nil"/>
              <w:left w:val="single" w:sz="4" w:space="0" w:color="auto"/>
              <w:bottom w:val="nil"/>
              <w:right w:val="nil"/>
            </w:tcBorders>
          </w:tcPr>
          <w:p w14:paraId="3F25B9A9" w14:textId="77777777" w:rsidR="00A30D28" w:rsidRPr="0008336B" w:rsidRDefault="00A30D28" w:rsidP="00580505">
            <w:pPr>
              <w:rPr>
                <w:rFonts w:eastAsia="Calibri" w:cs="Times New Roman"/>
                <w:szCs w:val="24"/>
              </w:rPr>
            </w:pPr>
          </w:p>
        </w:tc>
        <w:tc>
          <w:tcPr>
            <w:tcW w:w="6389" w:type="dxa"/>
            <w:gridSpan w:val="2"/>
            <w:tcBorders>
              <w:top w:val="nil"/>
              <w:left w:val="single" w:sz="4" w:space="0" w:color="auto"/>
              <w:bottom w:val="nil"/>
              <w:right w:val="nil"/>
            </w:tcBorders>
          </w:tcPr>
          <w:p w14:paraId="2550604A" w14:textId="77777777" w:rsidR="00A30D28" w:rsidRPr="0008336B" w:rsidRDefault="00DC3331" w:rsidP="00580505">
            <w:pPr>
              <w:rPr>
                <w:rFonts w:eastAsiaTheme="minorHAnsi" w:cs="Times New Roman"/>
              </w:rPr>
            </w:pPr>
            <m:oMathPara>
              <m:oMathParaPr>
                <m:jc m:val="left"/>
              </m:oMathParaPr>
              <m:oMath>
                <m:sSub>
                  <m:sSubPr>
                    <m:ctrlPr>
                      <w:rPr>
                        <w:rFonts w:ascii="Cambria Math" w:hAnsi="Cambria Math" w:cs="Times New Roman"/>
                        <w:i/>
                        <w:lang w:eastAsia="en-US"/>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←0</m:t>
                </m:r>
              </m:oMath>
            </m:oMathPara>
          </w:p>
        </w:tc>
      </w:tr>
      <w:tr w:rsidR="00A30D28" w:rsidRPr="0008336B" w14:paraId="52413054" w14:textId="77777777" w:rsidTr="00580505">
        <w:tc>
          <w:tcPr>
            <w:tcW w:w="697" w:type="dxa"/>
            <w:tcBorders>
              <w:top w:val="nil"/>
              <w:left w:val="nil"/>
              <w:bottom w:val="nil"/>
              <w:right w:val="nil"/>
            </w:tcBorders>
          </w:tcPr>
          <w:p w14:paraId="3E1538D4" w14:textId="77777777" w:rsidR="00A30D28" w:rsidRPr="0008336B" w:rsidRDefault="00A30D28" w:rsidP="00580505">
            <w:pPr>
              <w:jc w:val="right"/>
            </w:pPr>
            <w:r w:rsidRPr="0008336B">
              <w:t>7</w:t>
            </w:r>
          </w:p>
        </w:tc>
        <w:tc>
          <w:tcPr>
            <w:tcW w:w="600" w:type="dxa"/>
            <w:tcBorders>
              <w:top w:val="nil"/>
              <w:left w:val="nil"/>
              <w:bottom w:val="nil"/>
              <w:right w:val="single" w:sz="4" w:space="0" w:color="auto"/>
            </w:tcBorders>
          </w:tcPr>
          <w:p w14:paraId="4F31E180"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47A4C617" w14:textId="77777777" w:rsidR="00A30D28" w:rsidRPr="0008336B" w:rsidRDefault="00A30D28" w:rsidP="00580505">
            <w:pPr>
              <w:rPr>
                <w:rFonts w:cs="Times New Roman"/>
                <w:b/>
                <w:szCs w:val="24"/>
              </w:rPr>
            </w:pPr>
          </w:p>
        </w:tc>
        <w:tc>
          <w:tcPr>
            <w:tcW w:w="433" w:type="dxa"/>
            <w:tcBorders>
              <w:top w:val="nil"/>
              <w:left w:val="single" w:sz="4" w:space="0" w:color="auto"/>
              <w:bottom w:val="nil"/>
              <w:right w:val="nil"/>
            </w:tcBorders>
          </w:tcPr>
          <w:p w14:paraId="17502AFD" w14:textId="77777777" w:rsidR="00A30D28" w:rsidRPr="0008336B" w:rsidRDefault="00A30D28" w:rsidP="00580505">
            <w:pPr>
              <w:rPr>
                <w:rFonts w:eastAsia="Calibri" w:cs="Times New Roman"/>
                <w:szCs w:val="24"/>
              </w:rPr>
            </w:pPr>
          </w:p>
        </w:tc>
        <w:tc>
          <w:tcPr>
            <w:tcW w:w="6389" w:type="dxa"/>
            <w:gridSpan w:val="2"/>
            <w:tcBorders>
              <w:top w:val="nil"/>
              <w:left w:val="single" w:sz="4" w:space="0" w:color="auto"/>
              <w:bottom w:val="nil"/>
              <w:right w:val="nil"/>
            </w:tcBorders>
          </w:tcPr>
          <w:p w14:paraId="798DDC16" w14:textId="77777777" w:rsidR="00A30D28" w:rsidRPr="0008336B" w:rsidRDefault="00A30D28" w:rsidP="00580505">
            <w:pPr>
              <w:rPr>
                <w:rFonts w:eastAsiaTheme="minorHAnsi" w:cs="Times New Roman"/>
              </w:rPr>
            </w:pPr>
            <w:r w:rsidRPr="0008336B">
              <w:rPr>
                <w:rFonts w:cs="Times New Roman"/>
                <w:b/>
              </w:rPr>
              <w:t>for</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Net</m:t>
                  </m:r>
                </m:sub>
              </m:sSub>
              <m:r>
                <w:rPr>
                  <w:rFonts w:ascii="Cambria Math" w:hAnsi="Cambria Math" w:cs="Times New Roman"/>
                </w:rPr>
                <m:t xml:space="preserve">←1 </m:t>
              </m:r>
              <m:r>
                <m:rPr>
                  <m:sty m:val="bi"/>
                </m:rPr>
                <w:rPr>
                  <w:rFonts w:ascii="Cambria Math" w:hAnsi="Cambria Math" w:cs="Times New Roman"/>
                </w:rPr>
                <m:t>to</m:t>
              </m:r>
              <m:r>
                <w:rPr>
                  <w:rFonts w:ascii="Cambria Math" w:hAnsi="Cambria Math" w:cs="Times New Roman"/>
                </w:rPr>
                <m:t xml:space="preserve"> K </m:t>
              </m:r>
              <m:d>
                <m:dPr>
                  <m:begChr m:val="{"/>
                  <m:endChr m:val="}"/>
                  <m:ctrlPr>
                    <w:rPr>
                      <w:rFonts w:ascii="Cambria Math" w:hAnsi="Cambria Math" w:cs="Times New Roman"/>
                      <w:i/>
                    </w:rPr>
                  </m:ctrlPr>
                </m:dPr>
                <m:e>
                  <m:sSub>
                    <m:sSubPr>
                      <m:ctrlPr>
                        <w:rPr>
                          <w:rFonts w:ascii="Cambria Math" w:hAnsi="Cambria Math" w:cs="Times New Roman"/>
                          <w:i/>
                          <w:lang w:eastAsia="en-US"/>
                        </w:rPr>
                      </m:ctrlPr>
                    </m:sSubPr>
                    <m:e>
                      <m:r>
                        <w:rPr>
                          <w:rFonts w:ascii="Cambria Math" w:hAnsi="Cambria Math" w:cs="Times New Roman"/>
                        </w:rPr>
                        <m:t>Net</m:t>
                      </m:r>
                    </m:e>
                    <m:sub>
                      <m:r>
                        <w:rPr>
                          <w:rFonts w:ascii="Cambria Math" w:hAnsi="Cambria Math" w:cs="Times New Roman"/>
                        </w:rPr>
                        <m:t>k+1</m:t>
                      </m:r>
                    </m:sub>
                  </m:sSub>
                </m:e>
              </m:d>
              <m:r>
                <w:rPr>
                  <w:rFonts w:ascii="Cambria Math" w:hAnsi="Cambria Math" w:cs="Times New Roman"/>
                </w:rPr>
                <m:t xml:space="preserve"> </m:t>
              </m:r>
            </m:oMath>
            <w:r w:rsidRPr="0008336B">
              <w:rPr>
                <w:rFonts w:cs="Times New Roman"/>
                <w:b/>
              </w:rPr>
              <w:t>do</w:t>
            </w:r>
            <m:oMath>
              <m:r>
                <w:rPr>
                  <w:rFonts w:ascii="Cambria Math" w:hAnsi="Cambria Math" w:cs="Times New Roman"/>
                </w:rPr>
                <m:t xml:space="preserve"> </m:t>
              </m:r>
            </m:oMath>
          </w:p>
        </w:tc>
      </w:tr>
      <w:tr w:rsidR="00A30D28" w:rsidRPr="0008336B" w14:paraId="015CCAE5" w14:textId="77777777" w:rsidTr="00580505">
        <w:tc>
          <w:tcPr>
            <w:tcW w:w="697" w:type="dxa"/>
            <w:tcBorders>
              <w:top w:val="nil"/>
              <w:left w:val="nil"/>
              <w:bottom w:val="nil"/>
              <w:right w:val="nil"/>
            </w:tcBorders>
          </w:tcPr>
          <w:p w14:paraId="29E7D591" w14:textId="77777777" w:rsidR="00A30D28" w:rsidRPr="0008336B" w:rsidRDefault="00A30D28" w:rsidP="00580505">
            <w:pPr>
              <w:jc w:val="right"/>
            </w:pPr>
            <w:r w:rsidRPr="0008336B">
              <w:t>8</w:t>
            </w:r>
          </w:p>
        </w:tc>
        <w:tc>
          <w:tcPr>
            <w:tcW w:w="600" w:type="dxa"/>
            <w:tcBorders>
              <w:top w:val="nil"/>
              <w:left w:val="nil"/>
              <w:bottom w:val="nil"/>
              <w:right w:val="single" w:sz="4" w:space="0" w:color="auto"/>
            </w:tcBorders>
          </w:tcPr>
          <w:p w14:paraId="3DF8E75B"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10D05312" w14:textId="77777777" w:rsidR="00A30D28" w:rsidRPr="0008336B" w:rsidRDefault="00A30D28" w:rsidP="00580505">
            <w:pPr>
              <w:rPr>
                <w:rFonts w:cs="Times New Roman"/>
                <w:b/>
                <w:szCs w:val="24"/>
              </w:rPr>
            </w:pPr>
          </w:p>
        </w:tc>
        <w:tc>
          <w:tcPr>
            <w:tcW w:w="433" w:type="dxa"/>
            <w:tcBorders>
              <w:top w:val="nil"/>
              <w:left w:val="single" w:sz="4" w:space="0" w:color="auto"/>
              <w:bottom w:val="nil"/>
              <w:right w:val="nil"/>
            </w:tcBorders>
          </w:tcPr>
          <w:p w14:paraId="230F982E" w14:textId="77777777" w:rsidR="00A30D28" w:rsidRPr="0008336B" w:rsidRDefault="00A30D28" w:rsidP="00580505">
            <w:pPr>
              <w:rPr>
                <w:rFonts w:eastAsia="Calibri" w:cs="Times New Roman"/>
                <w:szCs w:val="24"/>
              </w:rPr>
            </w:pPr>
          </w:p>
        </w:tc>
        <w:tc>
          <w:tcPr>
            <w:tcW w:w="517" w:type="dxa"/>
            <w:tcBorders>
              <w:top w:val="nil"/>
              <w:left w:val="single" w:sz="4" w:space="0" w:color="auto"/>
              <w:bottom w:val="nil"/>
              <w:right w:val="nil"/>
            </w:tcBorders>
          </w:tcPr>
          <w:p w14:paraId="284DF0DB" w14:textId="77777777" w:rsidR="00A30D28" w:rsidRPr="0008336B" w:rsidRDefault="00A30D28" w:rsidP="00580505">
            <w:pPr>
              <w:rPr>
                <w:rFonts w:cs="Times New Roman"/>
                <w:b/>
              </w:rPr>
            </w:pPr>
          </w:p>
        </w:tc>
        <w:tc>
          <w:tcPr>
            <w:tcW w:w="5872" w:type="dxa"/>
            <w:tcBorders>
              <w:top w:val="nil"/>
              <w:left w:val="single" w:sz="4" w:space="0" w:color="auto"/>
              <w:bottom w:val="nil"/>
              <w:right w:val="nil"/>
            </w:tcBorders>
          </w:tcPr>
          <w:p w14:paraId="511DDAB9" w14:textId="77777777" w:rsidR="00A30D28" w:rsidRPr="0008336B" w:rsidRDefault="00DC3331" w:rsidP="00580505">
            <w:pPr>
              <w:rPr>
                <w:rFonts w:cs="Times New Roman"/>
              </w:rPr>
            </w:pPr>
            <m:oMath>
              <m:sSub>
                <m:sSubPr>
                  <m:ctrlPr>
                    <w:rPr>
                      <w:rFonts w:ascii="Cambria Math" w:hAnsi="Cambria Math" w:cs="Times New Roman"/>
                      <w:i/>
                      <w:lang w:eastAsia="en-US"/>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lang w:eastAsia="en-US"/>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lang w:eastAsia="en-US"/>
                    </w:rPr>
                  </m:ctrlPr>
                </m:sSupPr>
                <m:e>
                  <m:sSub>
                    <m:sSubPr>
                      <m:ctrlPr>
                        <w:rPr>
                          <w:rFonts w:ascii="Cambria Math" w:hAnsi="Cambria Math" w:cs="Times New Roman"/>
                          <w:i/>
                          <w:lang w:eastAsia="en-US"/>
                        </w:rPr>
                      </m:ctrlPr>
                    </m:sSubPr>
                    <m:e>
                      <m:sSub>
                        <m:sSubPr>
                          <m:ctrlPr>
                            <w:rPr>
                              <w:rFonts w:ascii="Cambria Math" w:eastAsiaTheme="minorHAnsi" w:hAnsi="Cambria Math" w:cs="Times New Roman"/>
                              <w:i/>
                              <w:lang w:eastAsia="en-US"/>
                            </w:rPr>
                          </m:ctrlPr>
                        </m:sSubPr>
                        <m:e>
                          <m:r>
                            <w:rPr>
                              <w:rFonts w:ascii="Cambria Math" w:hAnsi="Cambria Math" w:cs="Times New Roman"/>
                            </w:rPr>
                            <m:t>n</m:t>
                          </m:r>
                        </m:e>
                        <m:sub>
                          <m:r>
                            <w:rPr>
                              <w:rFonts w:ascii="Cambria Math" w:hAnsi="Cambria Math" w:cs="Times New Roman"/>
                            </w:rPr>
                            <m:t>Net</m:t>
                          </m:r>
                        </m:sub>
                      </m:sSub>
                    </m:e>
                    <m:sub>
                      <m:r>
                        <w:rPr>
                          <w:rFonts w:ascii="Cambria Math" w:hAnsi="Cambria Math" w:cs="Times New Roman"/>
                        </w:rPr>
                        <m:t>w</m:t>
                      </m:r>
                    </m:sub>
                  </m:sSub>
                </m:e>
                <m:sup>
                  <m:r>
                    <w:rPr>
                      <w:rFonts w:ascii="Cambria Math" w:hAnsi="Cambria Math" w:cs="Times New Roman"/>
                    </w:rPr>
                    <m:t>(j)</m:t>
                  </m:r>
                </m:sup>
              </m:sSup>
              <m:r>
                <w:rPr>
                  <w:rFonts w:ascii="Cambria Math" w:hAnsi="Cambria Math" w:cs="Times New Roman"/>
                </w:rPr>
                <m:t xml:space="preserve"> ∙ </m:t>
              </m:r>
              <m:sSub>
                <m:sSubPr>
                  <m:ctrlPr>
                    <w:rPr>
                      <w:rFonts w:ascii="Cambria Math" w:hAnsi="Cambria Math" w:cs="Times New Roman"/>
                      <w:i/>
                      <w:lang w:eastAsia="en-US"/>
                    </w:rPr>
                  </m:ctrlPr>
                </m:sSubPr>
                <m:e>
                  <m:sSub>
                    <m:sSubPr>
                      <m:ctrlPr>
                        <w:rPr>
                          <w:rFonts w:ascii="Cambria Math" w:eastAsiaTheme="minorHAnsi" w:hAnsi="Cambria Math" w:cs="Times New Roman"/>
                          <w:i/>
                          <w:lang w:eastAsia="en-US"/>
                        </w:rPr>
                      </m:ctrlPr>
                    </m:sSubPr>
                    <m:e>
                      <m:r>
                        <w:rPr>
                          <w:rFonts w:ascii="Cambria Math" w:hAnsi="Cambria Math" w:cs="Times New Roman"/>
                        </w:rPr>
                        <m:t>n</m:t>
                      </m:r>
                    </m:e>
                    <m:sub>
                      <m:r>
                        <w:rPr>
                          <w:rFonts w:ascii="Cambria Math" w:hAnsi="Cambria Math" w:cs="Times New Roman"/>
                        </w:rPr>
                        <m:t>Net</m:t>
                      </m:r>
                    </m:sub>
                  </m:sSub>
                </m:e>
                <m:sub>
                  <m:r>
                    <w:rPr>
                      <w:rFonts w:ascii="Cambria Math" w:hAnsi="Cambria Math" w:cs="Times New Roman"/>
                    </w:rPr>
                    <m:t>∆</m:t>
                  </m:r>
                </m:sub>
              </m:sSub>
            </m:oMath>
            <w:r w:rsidR="00A30D28" w:rsidRPr="0008336B">
              <w:rPr>
                <w:rFonts w:cs="Times New Roman"/>
              </w:rPr>
              <w:t xml:space="preserve">  </w:t>
            </w:r>
            <w:r w:rsidR="00A30D28" w:rsidRPr="0008336B">
              <w:rPr>
                <w:rFonts w:ascii="Cambria Math" w:hAnsi="Cambria Math" w:cs="Cambria Math"/>
                <w:color w:val="000000" w:themeColor="text1"/>
                <w:szCs w:val="24"/>
              </w:rPr>
              <w:t>⊳</w:t>
            </w:r>
            <w:r w:rsidR="00A30D28" w:rsidRPr="0008336B">
              <w:rPr>
                <w:rFonts w:cs="Times New Roman"/>
              </w:rPr>
              <w:t xml:space="preserve"> </w:t>
            </w:r>
            <m:oMath>
              <m:sSub>
                <m:sSubPr>
                  <m:ctrlPr>
                    <w:rPr>
                      <w:rFonts w:ascii="Cambria Math" w:hAnsi="Cambria Math" w:cs="Times New Roman"/>
                      <w:i/>
                      <w:lang w:eastAsia="en-US"/>
                    </w:rPr>
                  </m:ctrlPr>
                </m:sSubPr>
                <m:e>
                  <m:sSub>
                    <m:sSubPr>
                      <m:ctrlPr>
                        <w:rPr>
                          <w:rFonts w:ascii="Cambria Math" w:eastAsiaTheme="minorHAnsi" w:hAnsi="Cambria Math" w:cs="Times New Roman"/>
                          <w:i/>
                          <w:lang w:eastAsia="en-US"/>
                        </w:rPr>
                      </m:ctrlPr>
                    </m:sSubPr>
                    <m:e>
                      <m:r>
                        <w:rPr>
                          <w:rFonts w:ascii="Cambria Math" w:hAnsi="Cambria Math" w:cs="Times New Roman"/>
                        </w:rPr>
                        <m:t>n</m:t>
                      </m:r>
                    </m:e>
                    <m:sub>
                      <m:r>
                        <w:rPr>
                          <w:rFonts w:ascii="Cambria Math" w:hAnsi="Cambria Math" w:cs="Times New Roman"/>
                        </w:rPr>
                        <m:t>Net</m:t>
                      </m:r>
                    </m:sub>
                  </m:sSub>
                </m:e>
                <m:sub>
                  <m:r>
                    <w:rPr>
                      <w:rFonts w:ascii="Cambria Math" w:hAnsi="Cambria Math" w:cs="Times New Roman"/>
                    </w:rPr>
                    <m:t>∆</m:t>
                  </m:r>
                </m:sub>
              </m:sSub>
              <m:r>
                <w:rPr>
                  <w:rFonts w:ascii="Cambria Math" w:hAnsi="Cambria Math" w:cs="Times New Roman"/>
                </w:rPr>
                <m:t>: Net-Errors</m:t>
              </m:r>
            </m:oMath>
          </w:p>
        </w:tc>
      </w:tr>
      <w:tr w:rsidR="00A30D28" w:rsidRPr="0008336B" w14:paraId="5E4272D9" w14:textId="77777777" w:rsidTr="00580505">
        <w:tc>
          <w:tcPr>
            <w:tcW w:w="697" w:type="dxa"/>
            <w:tcBorders>
              <w:top w:val="nil"/>
              <w:left w:val="nil"/>
              <w:bottom w:val="nil"/>
              <w:right w:val="nil"/>
            </w:tcBorders>
          </w:tcPr>
          <w:p w14:paraId="5FE064F1" w14:textId="77777777" w:rsidR="00A30D28" w:rsidRPr="0008336B" w:rsidRDefault="00A30D28" w:rsidP="00580505">
            <w:pPr>
              <w:jc w:val="right"/>
            </w:pPr>
            <w:r w:rsidRPr="0008336B">
              <w:t>9</w:t>
            </w:r>
          </w:p>
        </w:tc>
        <w:tc>
          <w:tcPr>
            <w:tcW w:w="600" w:type="dxa"/>
            <w:tcBorders>
              <w:top w:val="nil"/>
              <w:left w:val="nil"/>
              <w:bottom w:val="nil"/>
              <w:right w:val="single" w:sz="4" w:space="0" w:color="auto"/>
            </w:tcBorders>
          </w:tcPr>
          <w:p w14:paraId="3E8D62C5"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5112F01D" w14:textId="77777777" w:rsidR="00A30D28" w:rsidRPr="0008336B" w:rsidRDefault="00A30D28" w:rsidP="00580505">
            <w:pPr>
              <w:rPr>
                <w:rFonts w:cs="Times New Roman"/>
                <w:b/>
                <w:szCs w:val="24"/>
              </w:rPr>
            </w:pPr>
          </w:p>
        </w:tc>
        <w:tc>
          <w:tcPr>
            <w:tcW w:w="433" w:type="dxa"/>
            <w:tcBorders>
              <w:top w:val="nil"/>
              <w:left w:val="single" w:sz="4" w:space="0" w:color="auto"/>
              <w:bottom w:val="nil"/>
              <w:right w:val="nil"/>
            </w:tcBorders>
          </w:tcPr>
          <w:p w14:paraId="5E926C7D" w14:textId="77777777" w:rsidR="00A30D28" w:rsidRPr="0008336B" w:rsidRDefault="00A30D28" w:rsidP="00580505">
            <w:pPr>
              <w:rPr>
                <w:rFonts w:eastAsia="Calibri" w:cs="Times New Roman"/>
                <w:szCs w:val="24"/>
              </w:rPr>
            </w:pPr>
          </w:p>
        </w:tc>
        <w:tc>
          <w:tcPr>
            <w:tcW w:w="517" w:type="dxa"/>
            <w:tcBorders>
              <w:top w:val="nil"/>
              <w:left w:val="single" w:sz="4" w:space="0" w:color="auto"/>
              <w:bottom w:val="nil"/>
              <w:right w:val="nil"/>
            </w:tcBorders>
          </w:tcPr>
          <w:p w14:paraId="3258DD17" w14:textId="77777777" w:rsidR="00A30D28" w:rsidRPr="0008336B" w:rsidRDefault="00A30D28" w:rsidP="00580505">
            <w:pPr>
              <w:rPr>
                <w:rFonts w:cs="Times New Roman"/>
                <w:b/>
              </w:rPr>
            </w:pPr>
          </w:p>
        </w:tc>
        <w:tc>
          <w:tcPr>
            <w:tcW w:w="5872" w:type="dxa"/>
            <w:tcBorders>
              <w:top w:val="nil"/>
              <w:left w:val="single" w:sz="4" w:space="0" w:color="auto"/>
              <w:bottom w:val="nil"/>
              <w:right w:val="nil"/>
            </w:tcBorders>
          </w:tcPr>
          <w:p w14:paraId="1626817E" w14:textId="77777777" w:rsidR="00A30D28" w:rsidRPr="0008336B" w:rsidRDefault="00A30D28" w:rsidP="00580505">
            <w:pPr>
              <w:rPr>
                <w:rFonts w:eastAsiaTheme="minorHAnsi" w:cs="Times New Roman"/>
              </w:rPr>
            </w:pPr>
            <m:oMathPara>
              <m:oMathParaPr>
                <m:jc m:val="left"/>
              </m:oMathParaPr>
              <m:oMath>
                <m:r>
                  <w:rPr>
                    <w:rFonts w:ascii="Cambria Math" w:hAnsi="Cambria Math" w:cs="Times New Roman"/>
                  </w:rPr>
                  <m:t>RECEIVE</m:t>
                </m:r>
                <m:d>
                  <m:dPr>
                    <m:ctrlPr>
                      <w:rPr>
                        <w:rFonts w:ascii="Cambria Math" w:hAnsi="Cambria Math" w:cs="Times New Roman"/>
                        <w:i/>
                      </w:rPr>
                    </m:ctrlPr>
                  </m:dPr>
                  <m:e>
                    <m:sSub>
                      <m:sSubPr>
                        <m:ctrlPr>
                          <w:rPr>
                            <w:rFonts w:ascii="Cambria Math" w:hAnsi="Cambria Math" w:cs="Times New Roman"/>
                            <w:i/>
                            <w:lang w:eastAsia="en-US"/>
                          </w:rPr>
                        </m:ctrlPr>
                      </m:sSubPr>
                      <m:e>
                        <m:r>
                          <w:rPr>
                            <w:rFonts w:ascii="Cambria Math" w:hAnsi="Cambria Math" w:cs="Times New Roman"/>
                          </w:rPr>
                          <m:t>E</m:t>
                        </m:r>
                      </m:e>
                      <m:sub>
                        <m:r>
                          <w:rPr>
                            <w:rFonts w:ascii="Cambria Math" w:hAnsi="Cambria Math" w:cs="Times New Roman"/>
                          </w:rPr>
                          <m:t>0</m:t>
                        </m:r>
                      </m:sub>
                    </m:sSub>
                  </m:e>
                </m:d>
              </m:oMath>
            </m:oMathPara>
          </w:p>
        </w:tc>
      </w:tr>
      <w:tr w:rsidR="00A30D28" w:rsidRPr="0008336B" w14:paraId="4F2873C8" w14:textId="77777777" w:rsidTr="00580505">
        <w:tc>
          <w:tcPr>
            <w:tcW w:w="697" w:type="dxa"/>
            <w:tcBorders>
              <w:top w:val="nil"/>
              <w:left w:val="nil"/>
              <w:bottom w:val="nil"/>
              <w:right w:val="nil"/>
            </w:tcBorders>
          </w:tcPr>
          <w:p w14:paraId="363CD1E3" w14:textId="77777777" w:rsidR="00A30D28" w:rsidRPr="0008336B" w:rsidRDefault="00A30D28" w:rsidP="00580505">
            <w:pPr>
              <w:jc w:val="right"/>
            </w:pPr>
            <w:r w:rsidRPr="0008336B">
              <w:t>10</w:t>
            </w:r>
          </w:p>
        </w:tc>
        <w:tc>
          <w:tcPr>
            <w:tcW w:w="600" w:type="dxa"/>
            <w:tcBorders>
              <w:top w:val="nil"/>
              <w:left w:val="nil"/>
              <w:bottom w:val="nil"/>
              <w:right w:val="single" w:sz="4" w:space="0" w:color="auto"/>
            </w:tcBorders>
          </w:tcPr>
          <w:p w14:paraId="564CD040"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5BDDF879" w14:textId="77777777" w:rsidR="00A30D28" w:rsidRPr="0008336B" w:rsidRDefault="00A30D28" w:rsidP="00580505">
            <w:pPr>
              <w:rPr>
                <w:rFonts w:cs="Times New Roman"/>
                <w:b/>
                <w:szCs w:val="24"/>
              </w:rPr>
            </w:pPr>
          </w:p>
        </w:tc>
        <w:tc>
          <w:tcPr>
            <w:tcW w:w="433" w:type="dxa"/>
            <w:tcBorders>
              <w:top w:val="nil"/>
              <w:left w:val="single" w:sz="4" w:space="0" w:color="auto"/>
              <w:bottom w:val="nil"/>
              <w:right w:val="nil"/>
            </w:tcBorders>
          </w:tcPr>
          <w:p w14:paraId="6D920FE6" w14:textId="77777777" w:rsidR="00A30D28" w:rsidRPr="0008336B" w:rsidRDefault="00A30D28" w:rsidP="00580505">
            <w:pPr>
              <w:rPr>
                <w:rFonts w:eastAsia="Calibri" w:cs="Times New Roman"/>
                <w:szCs w:val="24"/>
              </w:rPr>
            </w:pPr>
          </w:p>
        </w:tc>
        <w:tc>
          <w:tcPr>
            <w:tcW w:w="517" w:type="dxa"/>
            <w:tcBorders>
              <w:top w:val="nil"/>
              <w:left w:val="single" w:sz="4" w:space="0" w:color="auto"/>
              <w:bottom w:val="nil"/>
              <w:right w:val="nil"/>
            </w:tcBorders>
          </w:tcPr>
          <w:p w14:paraId="1778D182" w14:textId="77777777" w:rsidR="00A30D28" w:rsidRPr="0008336B" w:rsidRDefault="00A30D28" w:rsidP="00580505">
            <w:pPr>
              <w:rPr>
                <w:rFonts w:cs="Times New Roman"/>
                <w:b/>
              </w:rPr>
            </w:pPr>
          </w:p>
        </w:tc>
        <w:tc>
          <w:tcPr>
            <w:tcW w:w="5872" w:type="dxa"/>
            <w:tcBorders>
              <w:top w:val="nil"/>
              <w:left w:val="single" w:sz="4" w:space="0" w:color="auto"/>
              <w:bottom w:val="nil"/>
              <w:right w:val="nil"/>
            </w:tcBorders>
          </w:tcPr>
          <w:p w14:paraId="110A31E2" w14:textId="77777777" w:rsidR="00A30D28" w:rsidRPr="0008336B" w:rsidRDefault="00DC3331" w:rsidP="00580505">
            <w:pPr>
              <w:rPr>
                <w:rFonts w:eastAsiaTheme="minorHAnsi" w:cs="Times New Roman"/>
              </w:rPr>
            </w:pPr>
            <m:oMathPara>
              <m:oMathParaPr>
                <m:jc m:val="left"/>
              </m:oMathParaPr>
              <m:oMath>
                <m:sSub>
                  <m:sSubPr>
                    <m:ctrlPr>
                      <w:rPr>
                        <w:rFonts w:ascii="Cambria Math" w:eastAsiaTheme="minorHAnsi" w:hAnsi="Cambria Math" w:cs="Times New Roman"/>
                        <w:i/>
                        <w:lang w:eastAsia="en-US"/>
                      </w:rPr>
                    </m:ctrlPr>
                  </m:sSubPr>
                  <m:e>
                    <m:r>
                      <w:rPr>
                        <w:rFonts w:ascii="Cambria Math" w:hAnsi="Cambria Math" w:cs="Times New Roman"/>
                      </w:rPr>
                      <m:t>E</m:t>
                    </m:r>
                  </m:e>
                  <m:sub>
                    <m:r>
                      <w:rPr>
                        <w:rFonts w:ascii="Cambria Math" w:hAnsi="Cambria Math" w:cs="Times New Roman"/>
                      </w:rPr>
                      <m:t>p</m:t>
                    </m:r>
                  </m:sub>
                </m:sSub>
                <m:r>
                  <w:rPr>
                    <w:rFonts w:ascii="Cambria Math" w:hAnsi="Cambria Math" w:cs="Times New Roman"/>
                  </w:rPr>
                  <m:t xml:space="preserve"> ←RECEIVE</m:t>
                </m:r>
                <m:d>
                  <m:dPr>
                    <m:ctrlPr>
                      <w:rPr>
                        <w:rFonts w:ascii="Cambria Math" w:hAnsi="Cambria Math" w:cs="Times New Roman"/>
                        <w:i/>
                      </w:rPr>
                    </m:ctrlPr>
                  </m:dPr>
                  <m:e>
                    <m:sSub>
                      <m:sSubPr>
                        <m:ctrlPr>
                          <w:rPr>
                            <w:rFonts w:ascii="Cambria Math" w:hAnsi="Cambria Math" w:cs="Times New Roman"/>
                            <w:i/>
                            <w:lang w:eastAsia="en-US"/>
                          </w:rPr>
                        </m:ctrlPr>
                      </m:sSubPr>
                      <m:e>
                        <m:r>
                          <w:rPr>
                            <w:rFonts w:ascii="Cambria Math" w:hAnsi="Cambria Math" w:cs="Times New Roman"/>
                          </w:rPr>
                          <m:t>E</m:t>
                        </m:r>
                      </m:e>
                      <m:sub>
                        <m:r>
                          <w:rPr>
                            <w:rFonts w:ascii="Cambria Math" w:hAnsi="Cambria Math" w:cs="Times New Roman"/>
                          </w:rPr>
                          <m:t>0</m:t>
                        </m:r>
                      </m:sub>
                    </m:sSub>
                  </m:e>
                </m:d>
              </m:oMath>
            </m:oMathPara>
          </w:p>
        </w:tc>
      </w:tr>
      <w:tr w:rsidR="00A30D28" w:rsidRPr="0008336B" w14:paraId="4EA526F3" w14:textId="77777777" w:rsidTr="00580505">
        <w:tc>
          <w:tcPr>
            <w:tcW w:w="697" w:type="dxa"/>
            <w:tcBorders>
              <w:top w:val="nil"/>
              <w:left w:val="nil"/>
              <w:bottom w:val="nil"/>
              <w:right w:val="nil"/>
            </w:tcBorders>
          </w:tcPr>
          <w:p w14:paraId="5DEEA0D6" w14:textId="77777777" w:rsidR="00A30D28" w:rsidRPr="0008336B" w:rsidRDefault="00A30D28" w:rsidP="00580505">
            <w:pPr>
              <w:jc w:val="right"/>
            </w:pPr>
            <w:r w:rsidRPr="0008336B">
              <w:t>11</w:t>
            </w:r>
          </w:p>
        </w:tc>
        <w:tc>
          <w:tcPr>
            <w:tcW w:w="600" w:type="dxa"/>
            <w:tcBorders>
              <w:top w:val="nil"/>
              <w:left w:val="nil"/>
              <w:bottom w:val="nil"/>
              <w:right w:val="single" w:sz="4" w:space="0" w:color="auto"/>
            </w:tcBorders>
          </w:tcPr>
          <w:p w14:paraId="269D2223" w14:textId="77777777" w:rsidR="00A30D28" w:rsidRPr="0008336B" w:rsidRDefault="00A30D28" w:rsidP="00580505">
            <w:pPr>
              <w:spacing w:line="276" w:lineRule="auto"/>
              <w:rPr>
                <w:rFonts w:cs="Times New Roman"/>
                <w:b/>
                <w:szCs w:val="24"/>
              </w:rPr>
            </w:pPr>
          </w:p>
        </w:tc>
        <w:tc>
          <w:tcPr>
            <w:tcW w:w="7343" w:type="dxa"/>
            <w:gridSpan w:val="4"/>
            <w:tcBorders>
              <w:top w:val="nil"/>
              <w:left w:val="single" w:sz="4" w:space="0" w:color="auto"/>
              <w:bottom w:val="nil"/>
              <w:right w:val="nil"/>
            </w:tcBorders>
          </w:tcPr>
          <w:p w14:paraId="75335DDF" w14:textId="77777777" w:rsidR="00A30D28" w:rsidRPr="0008336B" w:rsidRDefault="00A30D28" w:rsidP="00580505">
            <w:pPr>
              <w:rPr>
                <w:rFonts w:eastAsiaTheme="minorHAnsi" w:cs="Times New Roman"/>
                <w:szCs w:val="24"/>
              </w:rPr>
            </w:pPr>
            <w:r w:rsidRPr="0008336B">
              <w:rPr>
                <w:rFonts w:cs="Times New Roman"/>
                <w:b/>
              </w:rPr>
              <w:t>else</w:t>
            </w:r>
            <m:oMath>
              <m:r>
                <w:rPr>
                  <w:rFonts w:ascii="Cambria Math" w:hAnsi="Cambria Math" w:cs="Times New Roman"/>
                </w:rPr>
                <m:t xml:space="preserve">   </m:t>
              </m:r>
            </m:oMath>
            <w:r w:rsidRPr="0008336B">
              <w:rPr>
                <w:rFonts w:cs="Times New Roman"/>
                <w:b/>
              </w:rPr>
              <w:t>for</w:t>
            </w:r>
            <m:oMath>
              <m:r>
                <w:rPr>
                  <w:rFonts w:ascii="Cambria Math" w:hAnsi="Cambria Math" w:cs="Times New Roman"/>
                </w:rPr>
                <m:t xml:space="preserve"> j←1</m:t>
              </m:r>
              <m:r>
                <m:rPr>
                  <m:sty m:val="bi"/>
                </m:rPr>
                <w:rPr>
                  <w:rFonts w:ascii="Cambria Math" w:hAnsi="Cambria Math" w:cs="Times New Roman"/>
                </w:rPr>
                <m:t xml:space="preserve"> </m:t>
              </m:r>
            </m:oMath>
            <w:r w:rsidRPr="0008336B">
              <w:rPr>
                <w:rFonts w:cs="Times New Roman"/>
                <w:b/>
              </w:rPr>
              <w:t>to</w:t>
            </w:r>
            <m:oMath>
              <m:r>
                <w:rPr>
                  <w:rFonts w:ascii="Cambria Math" w:hAnsi="Cambria Math" w:cs="Times New Roman"/>
                </w:rPr>
                <m:t xml:space="preserve"> l  </m:t>
              </m:r>
            </m:oMath>
            <w:r w:rsidRPr="0008336B">
              <w:rPr>
                <w:rFonts w:cs="Times New Roman"/>
                <w:b/>
              </w:rPr>
              <w:t>do</w:t>
            </w:r>
            <m:oMath>
              <m:r>
                <w:rPr>
                  <w:rFonts w:ascii="Cambria Math" w:hAnsi="Cambria Math" w:cs="Times New Roman"/>
                </w:rPr>
                <m:t xml:space="preserve"> </m:t>
              </m:r>
            </m:oMath>
          </w:p>
        </w:tc>
      </w:tr>
      <w:tr w:rsidR="00A30D28" w:rsidRPr="0008336B" w14:paraId="71951C38" w14:textId="77777777" w:rsidTr="00580505">
        <w:tc>
          <w:tcPr>
            <w:tcW w:w="697" w:type="dxa"/>
            <w:tcBorders>
              <w:top w:val="nil"/>
              <w:left w:val="nil"/>
              <w:bottom w:val="nil"/>
              <w:right w:val="nil"/>
            </w:tcBorders>
          </w:tcPr>
          <w:p w14:paraId="30D42AB2" w14:textId="77777777" w:rsidR="00A30D28" w:rsidRPr="0008336B" w:rsidRDefault="00A30D28" w:rsidP="00580505">
            <w:pPr>
              <w:jc w:val="right"/>
            </w:pPr>
            <w:r w:rsidRPr="0008336B">
              <w:t>12</w:t>
            </w:r>
          </w:p>
        </w:tc>
        <w:tc>
          <w:tcPr>
            <w:tcW w:w="600" w:type="dxa"/>
            <w:tcBorders>
              <w:top w:val="nil"/>
              <w:left w:val="nil"/>
              <w:bottom w:val="nil"/>
              <w:right w:val="single" w:sz="4" w:space="0" w:color="auto"/>
            </w:tcBorders>
          </w:tcPr>
          <w:p w14:paraId="5676B026"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22509891" w14:textId="77777777" w:rsidR="00A30D28" w:rsidRPr="0008336B" w:rsidRDefault="00A30D28" w:rsidP="00580505">
            <w:pPr>
              <w:rPr>
                <w:rFonts w:cs="Times New Roman"/>
                <w:b/>
              </w:rPr>
            </w:pPr>
          </w:p>
        </w:tc>
        <w:tc>
          <w:tcPr>
            <w:tcW w:w="6822" w:type="dxa"/>
            <w:gridSpan w:val="3"/>
            <w:tcBorders>
              <w:top w:val="nil"/>
              <w:left w:val="single" w:sz="4" w:space="0" w:color="auto"/>
              <w:bottom w:val="nil"/>
              <w:right w:val="nil"/>
            </w:tcBorders>
          </w:tcPr>
          <w:p w14:paraId="08F9C8B2" w14:textId="77777777" w:rsidR="00A30D28" w:rsidRPr="0008336B" w:rsidRDefault="00DC3331" w:rsidP="00580505">
            <w:pPr>
              <w:rPr>
                <w:rFonts w:cs="Times New Roman"/>
                <w:b/>
              </w:rPr>
            </w:pPr>
            <m:oMathPara>
              <m:oMathParaPr>
                <m:jc m:val="left"/>
              </m:oMathPara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Net</m:t>
                    </m:r>
                  </m:sub>
                </m:sSub>
                <m:r>
                  <w:rPr>
                    <w:rFonts w:ascii="Cambria Math" w:hAnsi="Cambria Math" w:cs="Times New Roman"/>
                  </w:rPr>
                  <m:t>←</m:t>
                </m:r>
                <m:sSub>
                  <m:sSubPr>
                    <m:ctrlPr>
                      <w:rPr>
                        <w:rFonts w:ascii="Cambria Math" w:eastAsiaTheme="minorHAnsi" w:hAnsi="Cambria Math" w:cs="Times New Roman"/>
                        <w:i/>
                        <w:lang w:eastAsia="en-US"/>
                      </w:rPr>
                    </m:ctrlPr>
                  </m:sSubPr>
                  <m:e>
                    <m:r>
                      <w:rPr>
                        <w:rFonts w:ascii="Cambria Math" w:hAnsi="Cambria Math" w:cs="Times New Roman"/>
                      </w:rPr>
                      <m:t>l</m:t>
                    </m:r>
                  </m:e>
                  <m:sub>
                    <m:r>
                      <w:rPr>
                        <w:rFonts w:ascii="Cambria Math" w:hAnsi="Cambria Math" w:cs="Times New Roman"/>
                      </w:rPr>
                      <m:t>j</m:t>
                    </m:r>
                  </m:sub>
                </m:sSub>
              </m:oMath>
            </m:oMathPara>
          </w:p>
        </w:tc>
      </w:tr>
      <w:tr w:rsidR="00A30D28" w:rsidRPr="0008336B" w14:paraId="769580D5" w14:textId="77777777" w:rsidTr="00580505">
        <w:tc>
          <w:tcPr>
            <w:tcW w:w="697" w:type="dxa"/>
            <w:tcBorders>
              <w:top w:val="nil"/>
              <w:left w:val="nil"/>
              <w:bottom w:val="nil"/>
              <w:right w:val="nil"/>
            </w:tcBorders>
          </w:tcPr>
          <w:p w14:paraId="00687C18" w14:textId="77777777" w:rsidR="00A30D28" w:rsidRPr="0008336B" w:rsidRDefault="00A30D28" w:rsidP="00580505">
            <w:pPr>
              <w:jc w:val="right"/>
            </w:pPr>
            <w:r w:rsidRPr="0008336B">
              <w:t>13</w:t>
            </w:r>
          </w:p>
        </w:tc>
        <w:tc>
          <w:tcPr>
            <w:tcW w:w="600" w:type="dxa"/>
            <w:tcBorders>
              <w:top w:val="nil"/>
              <w:left w:val="nil"/>
              <w:bottom w:val="nil"/>
              <w:right w:val="single" w:sz="4" w:space="0" w:color="auto"/>
            </w:tcBorders>
          </w:tcPr>
          <w:p w14:paraId="436D5FFD"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56083A63" w14:textId="77777777" w:rsidR="00A30D28" w:rsidRPr="0008336B" w:rsidRDefault="00A30D28" w:rsidP="00580505">
            <w:pPr>
              <w:rPr>
                <w:rFonts w:cs="Times New Roman"/>
                <w:b/>
              </w:rPr>
            </w:pPr>
          </w:p>
        </w:tc>
        <w:tc>
          <w:tcPr>
            <w:tcW w:w="6822" w:type="dxa"/>
            <w:gridSpan w:val="3"/>
            <w:tcBorders>
              <w:top w:val="nil"/>
              <w:left w:val="single" w:sz="4" w:space="0" w:color="auto"/>
              <w:bottom w:val="nil"/>
              <w:right w:val="nil"/>
            </w:tcBorders>
          </w:tcPr>
          <w:p w14:paraId="14B4C926" w14:textId="77777777" w:rsidR="00A30D28" w:rsidRPr="0008336B" w:rsidRDefault="00DC3331" w:rsidP="00580505">
            <w:pPr>
              <w:rPr>
                <w:rFonts w:eastAsiaTheme="minorHAnsi" w:cs="Times New Roman"/>
              </w:rPr>
            </w:pPr>
            <m:oMathPara>
              <m:oMathParaPr>
                <m:jc m:val="left"/>
              </m:oMathParaPr>
              <m:oMath>
                <m:sSub>
                  <m:sSubPr>
                    <m:ctrlPr>
                      <w:rPr>
                        <w:rFonts w:ascii="Cambria Math" w:eastAsiaTheme="minorHAnsi" w:hAnsi="Cambria Math" w:cs="Times New Roman"/>
                        <w:i/>
                        <w:lang w:eastAsia="en-US"/>
                      </w:rPr>
                    </m:ctrlPr>
                  </m:sSubPr>
                  <m:e>
                    <m:r>
                      <w:rPr>
                        <w:rFonts w:ascii="Cambria Math" w:hAnsi="Cambria Math" w:cs="Times New Roman"/>
                      </w:rPr>
                      <m:t>E</m:t>
                    </m:r>
                  </m:e>
                  <m:sub>
                    <m:r>
                      <w:rPr>
                        <w:rFonts w:ascii="Cambria Math" w:hAnsi="Cambria Math" w:cs="Times New Roman"/>
                      </w:rPr>
                      <m:t>p</m:t>
                    </m:r>
                  </m:sub>
                </m:sSub>
                <m:r>
                  <w:rPr>
                    <w:rFonts w:ascii="Cambria Math" w:hAnsi="Cambria Math" w:cs="Times New Roman"/>
                  </w:rPr>
                  <m:t xml:space="preserve"> ←RECEIVE</m:t>
                </m:r>
                <m:d>
                  <m:dPr>
                    <m:ctrlPr>
                      <w:rPr>
                        <w:rFonts w:ascii="Cambria Math" w:hAnsi="Cambria Math" w:cs="Times New Roman"/>
                        <w:i/>
                      </w:rPr>
                    </m:ctrlPr>
                  </m:dPr>
                  <m:e>
                    <m:sSub>
                      <m:sSubPr>
                        <m:ctrlPr>
                          <w:rPr>
                            <w:rFonts w:ascii="Cambria Math" w:hAnsi="Cambria Math" w:cs="Times New Roman"/>
                            <w:i/>
                            <w:lang w:eastAsia="en-US"/>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 xml:space="preserve">- </m:t>
                    </m:r>
                    <m:sSub>
                      <m:sSubPr>
                        <m:ctrlPr>
                          <w:rPr>
                            <w:rFonts w:ascii="Cambria Math" w:hAnsi="Cambria Math" w:cs="Times New Roman"/>
                            <w:i/>
                            <w:lang w:eastAsia="en-US"/>
                          </w:rPr>
                        </m:ctrlPr>
                      </m:sSubPr>
                      <m:e>
                        <m:sSub>
                          <m:sSubPr>
                            <m:ctrlPr>
                              <w:rPr>
                                <w:rFonts w:ascii="Cambria Math" w:eastAsiaTheme="minorHAnsi" w:hAnsi="Cambria Math" w:cs="Times New Roman"/>
                                <w:i/>
                                <w:lang w:eastAsia="en-US"/>
                              </w:rPr>
                            </m:ctrlPr>
                          </m:sSubPr>
                          <m:e>
                            <m:r>
                              <w:rPr>
                                <w:rFonts w:ascii="Cambria Math" w:hAnsi="Cambria Math" w:cs="Times New Roman"/>
                              </w:rPr>
                              <m:t>n</m:t>
                            </m:r>
                          </m:e>
                          <m:sub>
                            <m:r>
                              <w:rPr>
                                <w:rFonts w:ascii="Cambria Math" w:hAnsi="Cambria Math" w:cs="Times New Roman"/>
                              </w:rPr>
                              <m:t>Net</m:t>
                            </m:r>
                          </m:sub>
                        </m:sSub>
                      </m:e>
                      <m:sub>
                        <m:r>
                          <w:rPr>
                            <w:rFonts w:ascii="Cambria Math" w:hAnsi="Cambria Math" w:cs="Times New Roman"/>
                          </w:rPr>
                          <m:t>o</m:t>
                        </m:r>
                      </m:sub>
                    </m:sSub>
                  </m:e>
                </m:d>
              </m:oMath>
            </m:oMathPara>
          </w:p>
        </w:tc>
      </w:tr>
      <w:tr w:rsidR="00A30D28" w:rsidRPr="0008336B" w14:paraId="7476AF6F" w14:textId="77777777" w:rsidTr="00580505">
        <w:tc>
          <w:tcPr>
            <w:tcW w:w="697" w:type="dxa"/>
            <w:tcBorders>
              <w:top w:val="nil"/>
              <w:left w:val="nil"/>
              <w:bottom w:val="nil"/>
              <w:right w:val="nil"/>
            </w:tcBorders>
          </w:tcPr>
          <w:p w14:paraId="607C56E6" w14:textId="77777777" w:rsidR="00A30D28" w:rsidRPr="0008336B" w:rsidRDefault="00A30D28" w:rsidP="00580505">
            <w:pPr>
              <w:jc w:val="right"/>
            </w:pPr>
            <w:r w:rsidRPr="0008336B">
              <w:t>14</w:t>
            </w:r>
          </w:p>
        </w:tc>
        <w:tc>
          <w:tcPr>
            <w:tcW w:w="600" w:type="dxa"/>
            <w:tcBorders>
              <w:top w:val="nil"/>
              <w:left w:val="nil"/>
              <w:bottom w:val="nil"/>
              <w:right w:val="single" w:sz="4" w:space="0" w:color="auto"/>
            </w:tcBorders>
          </w:tcPr>
          <w:p w14:paraId="1D1EA892" w14:textId="77777777" w:rsidR="00A30D28" w:rsidRPr="0008336B" w:rsidRDefault="00A30D28" w:rsidP="00580505">
            <w:pPr>
              <w:spacing w:line="276" w:lineRule="auto"/>
              <w:rPr>
                <w:rFonts w:cs="Times New Roman"/>
                <w:b/>
                <w:szCs w:val="24"/>
              </w:rPr>
            </w:pPr>
          </w:p>
        </w:tc>
        <w:tc>
          <w:tcPr>
            <w:tcW w:w="7343" w:type="dxa"/>
            <w:gridSpan w:val="4"/>
            <w:tcBorders>
              <w:top w:val="nil"/>
              <w:left w:val="single" w:sz="4" w:space="0" w:color="auto"/>
              <w:bottom w:val="nil"/>
              <w:right w:val="nil"/>
            </w:tcBorders>
          </w:tcPr>
          <w:p w14:paraId="3C35BBE9" w14:textId="77777777" w:rsidR="00A30D28" w:rsidRPr="0008336B" w:rsidRDefault="00A30D28" w:rsidP="00580505">
            <w:pPr>
              <w:rPr>
                <w:rFonts w:eastAsia="Calibri" w:cs="Times New Roman"/>
              </w:rPr>
            </w:pPr>
            <w:r w:rsidRPr="0008336B">
              <w:rPr>
                <w:rFonts w:cs="Times New Roman"/>
                <w:b/>
              </w:rPr>
              <w:t>for</w:t>
            </w:r>
            <m:oMath>
              <m:r>
                <w:rPr>
                  <w:rFonts w:ascii="Cambria Math" w:hAnsi="Cambria Math" w:cs="Times New Roman"/>
                </w:rPr>
                <m:t xml:space="preserve"> j←1</m:t>
              </m:r>
            </m:oMath>
            <w:r w:rsidRPr="0008336B">
              <w:rPr>
                <w:rFonts w:cs="Times New Roman"/>
              </w:rPr>
              <w:t xml:space="preserve"> </w:t>
            </w:r>
            <w:r w:rsidRPr="0008336B">
              <w:rPr>
                <w:rFonts w:cs="Times New Roman"/>
                <w:b/>
              </w:rPr>
              <w:t>to</w:t>
            </w:r>
            <m:oMath>
              <m:r>
                <w:rPr>
                  <w:rFonts w:ascii="Cambria Math" w:hAnsi="Cambria Math" w:cs="Times New Roman"/>
                </w:rPr>
                <m:t xml:space="preserve"> l  </m:t>
              </m:r>
            </m:oMath>
            <w:r w:rsidRPr="0008336B">
              <w:rPr>
                <w:rFonts w:cs="Times New Roman"/>
                <w:b/>
              </w:rPr>
              <w:t>do</w:t>
            </w:r>
          </w:p>
        </w:tc>
      </w:tr>
      <w:tr w:rsidR="00A30D28" w:rsidRPr="0008336B" w14:paraId="0FCAD199" w14:textId="77777777" w:rsidTr="00580505">
        <w:tc>
          <w:tcPr>
            <w:tcW w:w="697" w:type="dxa"/>
            <w:tcBorders>
              <w:top w:val="nil"/>
              <w:left w:val="nil"/>
              <w:bottom w:val="nil"/>
              <w:right w:val="nil"/>
            </w:tcBorders>
          </w:tcPr>
          <w:p w14:paraId="083534B5" w14:textId="77777777" w:rsidR="00A30D28" w:rsidRPr="0008336B" w:rsidRDefault="00A30D28" w:rsidP="00580505">
            <w:pPr>
              <w:jc w:val="right"/>
            </w:pPr>
            <w:r w:rsidRPr="0008336B">
              <w:t>15</w:t>
            </w:r>
          </w:p>
        </w:tc>
        <w:tc>
          <w:tcPr>
            <w:tcW w:w="600" w:type="dxa"/>
            <w:tcBorders>
              <w:top w:val="nil"/>
              <w:left w:val="nil"/>
              <w:bottom w:val="nil"/>
              <w:right w:val="single" w:sz="4" w:space="0" w:color="auto"/>
            </w:tcBorders>
          </w:tcPr>
          <w:p w14:paraId="7C33AF22"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65D2B212" w14:textId="77777777" w:rsidR="00A30D28" w:rsidRPr="0008336B" w:rsidRDefault="00A30D28" w:rsidP="00580505">
            <w:pPr>
              <w:rPr>
                <w:rFonts w:cs="Times New Roman"/>
                <w:b/>
              </w:rPr>
            </w:pPr>
          </w:p>
        </w:tc>
        <w:tc>
          <w:tcPr>
            <w:tcW w:w="6822" w:type="dxa"/>
            <w:gridSpan w:val="3"/>
            <w:tcBorders>
              <w:top w:val="nil"/>
              <w:left w:val="single" w:sz="4" w:space="0" w:color="auto"/>
              <w:bottom w:val="nil"/>
              <w:right w:val="nil"/>
            </w:tcBorders>
          </w:tcPr>
          <w:p w14:paraId="5F064D28" w14:textId="77777777" w:rsidR="00A30D28" w:rsidRPr="0008336B" w:rsidRDefault="00DC3331" w:rsidP="00580505">
            <w:pP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Net</m:t>
                    </m:r>
                  </m:sub>
                </m:sSub>
                <m:r>
                  <w:rPr>
                    <w:rFonts w:ascii="Cambria Math" w:hAnsi="Cambria Math" w:cs="Times New Roman"/>
                  </w:rPr>
                  <m:t>←</m:t>
                </m:r>
                <m:sSub>
                  <m:sSubPr>
                    <m:ctrlPr>
                      <w:rPr>
                        <w:rFonts w:ascii="Cambria Math" w:eastAsiaTheme="minorHAnsi" w:hAnsi="Cambria Math" w:cs="Times New Roman"/>
                        <w:i/>
                        <w:lang w:eastAsia="en-US"/>
                      </w:rPr>
                    </m:ctrlPr>
                  </m:sSubPr>
                  <m:e>
                    <m:r>
                      <w:rPr>
                        <w:rFonts w:ascii="Cambria Math" w:hAnsi="Cambria Math" w:cs="Times New Roman"/>
                      </w:rPr>
                      <m:t>l</m:t>
                    </m:r>
                  </m:e>
                  <m:sub>
                    <m:r>
                      <w:rPr>
                        <w:rFonts w:ascii="Cambria Math" w:hAnsi="Cambria Math" w:cs="Times New Roman"/>
                      </w:rPr>
                      <m:t>j</m:t>
                    </m:r>
                  </m:sub>
                </m:sSub>
              </m:oMath>
            </m:oMathPara>
          </w:p>
        </w:tc>
      </w:tr>
      <w:tr w:rsidR="00A30D28" w:rsidRPr="0008336B" w14:paraId="34A656AD" w14:textId="77777777" w:rsidTr="00580505">
        <w:tc>
          <w:tcPr>
            <w:tcW w:w="697" w:type="dxa"/>
            <w:tcBorders>
              <w:top w:val="nil"/>
              <w:left w:val="nil"/>
              <w:bottom w:val="nil"/>
              <w:right w:val="nil"/>
            </w:tcBorders>
          </w:tcPr>
          <w:p w14:paraId="72D79ACB" w14:textId="77777777" w:rsidR="00A30D28" w:rsidRPr="0008336B" w:rsidRDefault="00A30D28" w:rsidP="00580505">
            <w:pPr>
              <w:jc w:val="right"/>
            </w:pPr>
            <w:r w:rsidRPr="0008336B">
              <w:t>16</w:t>
            </w:r>
          </w:p>
        </w:tc>
        <w:tc>
          <w:tcPr>
            <w:tcW w:w="600" w:type="dxa"/>
            <w:tcBorders>
              <w:top w:val="nil"/>
              <w:left w:val="nil"/>
              <w:bottom w:val="nil"/>
              <w:right w:val="single" w:sz="4" w:space="0" w:color="auto"/>
            </w:tcBorders>
          </w:tcPr>
          <w:p w14:paraId="545A5122" w14:textId="77777777" w:rsidR="00A30D28" w:rsidRPr="0008336B" w:rsidRDefault="00A30D28" w:rsidP="00580505">
            <w:pPr>
              <w:spacing w:line="276" w:lineRule="auto"/>
              <w:rPr>
                <w:rFonts w:cs="Times New Roman"/>
                <w:b/>
                <w:szCs w:val="24"/>
              </w:rPr>
            </w:pPr>
          </w:p>
        </w:tc>
        <w:tc>
          <w:tcPr>
            <w:tcW w:w="521" w:type="dxa"/>
            <w:tcBorders>
              <w:top w:val="nil"/>
              <w:left w:val="single" w:sz="4" w:space="0" w:color="auto"/>
              <w:bottom w:val="nil"/>
              <w:right w:val="nil"/>
            </w:tcBorders>
          </w:tcPr>
          <w:p w14:paraId="27E77B11" w14:textId="77777777" w:rsidR="00A30D28" w:rsidRPr="0008336B" w:rsidRDefault="00A30D28" w:rsidP="00580505">
            <w:pPr>
              <w:rPr>
                <w:rFonts w:cs="Times New Roman"/>
                <w:b/>
              </w:rPr>
            </w:pPr>
          </w:p>
        </w:tc>
        <w:tc>
          <w:tcPr>
            <w:tcW w:w="6822" w:type="dxa"/>
            <w:gridSpan w:val="3"/>
            <w:tcBorders>
              <w:top w:val="nil"/>
              <w:left w:val="single" w:sz="4" w:space="0" w:color="auto"/>
              <w:bottom w:val="nil"/>
              <w:right w:val="nil"/>
            </w:tcBorders>
          </w:tcPr>
          <w:p w14:paraId="7668FC5C" w14:textId="77777777" w:rsidR="00A30D28" w:rsidRPr="0008336B" w:rsidRDefault="00DC3331" w:rsidP="00580505">
            <w:pPr>
              <w:rPr>
                <w:rFonts w:eastAsia="Calibri" w:cs="Times New Roman"/>
              </w:rPr>
            </w:pPr>
            <m:oMath>
              <m:sSub>
                <m:sSubPr>
                  <m:ctrlPr>
                    <w:rPr>
                      <w:rFonts w:ascii="Cambria Math" w:hAnsi="Cambria Math"/>
                      <w:i/>
                      <w:lang w:eastAsia="en-US"/>
                    </w:rPr>
                  </m:ctrlPr>
                </m:sSubPr>
                <m:e>
                  <m:sSub>
                    <m:sSubPr>
                      <m:ctrlPr>
                        <w:rPr>
                          <w:rFonts w:ascii="Cambria Math" w:eastAsiaTheme="minorHAnsi" w:hAnsi="Cambria Math"/>
                          <w:i/>
                          <w:lang w:eastAsia="en-US"/>
                        </w:rPr>
                      </m:ctrlPr>
                    </m:sSubPr>
                    <m:e>
                      <m:r>
                        <w:rPr>
                          <w:rFonts w:ascii="Cambria Math" w:hAnsi="Cambria Math"/>
                        </w:rPr>
                        <m:t>n</m:t>
                      </m:r>
                    </m:e>
                    <m:sub>
                      <m:r>
                        <w:rPr>
                          <w:rFonts w:ascii="Cambria Math" w:hAnsi="Cambria Math"/>
                        </w:rPr>
                        <m:t>Net</m:t>
                      </m:r>
                    </m:sub>
                  </m:sSub>
                </m:e>
                <m:sub>
                  <m:r>
                    <w:rPr>
                      <w:rFonts w:ascii="Cambria Math" w:hAnsi="Cambria Math"/>
                      <w:lang w:val="es-ES"/>
                    </w:rPr>
                    <m:t>∆</m:t>
                  </m:r>
                </m:sub>
              </m:sSub>
              <m:r>
                <w:rPr>
                  <w:rFonts w:ascii="Cambria Math" w:hAnsi="Cambria Math"/>
                  <w:lang w:val="es-ES"/>
                </w:rPr>
                <m:t xml:space="preserve">= </m:t>
              </m:r>
              <m:sSub>
                <m:sSubPr>
                  <m:ctrlPr>
                    <w:rPr>
                      <w:rFonts w:ascii="Cambria Math" w:eastAsiaTheme="minorHAnsi" w:hAnsi="Cambria Math"/>
                      <w:i/>
                      <w:lang w:eastAsia="en-US"/>
                    </w:rPr>
                  </m:ctrlPr>
                </m:sSubPr>
                <m:e>
                  <m:r>
                    <w:rPr>
                      <w:rFonts w:ascii="Cambria Math" w:hAnsi="Cambria Math"/>
                    </w:rPr>
                    <m:t>E</m:t>
                  </m:r>
                </m:e>
                <m:sub>
                  <m:r>
                    <w:rPr>
                      <w:rFonts w:ascii="Cambria Math" w:hAnsi="Cambria Math"/>
                    </w:rPr>
                    <m:t>j</m:t>
                  </m:r>
                </m:sub>
              </m:sSub>
              <m:r>
                <w:rPr>
                  <w:rFonts w:ascii="Cambria Math" w:hAnsi="Cambria Math"/>
                  <w:lang w:val="es-ES"/>
                </w:rPr>
                <m:t xml:space="preserve"> ∙</m:t>
              </m:r>
            </m:oMath>
            <w:r w:rsidR="00A30D28" w:rsidRPr="0008336B">
              <w:t xml:space="preserve"> </w:t>
            </w:r>
            <m:oMath>
              <m:sSub>
                <m:sSubPr>
                  <m:ctrlPr>
                    <w:rPr>
                      <w:rFonts w:ascii="Cambria Math" w:hAnsi="Cambria Math"/>
                      <w:i/>
                      <w:lang w:eastAsia="en-US"/>
                    </w:rPr>
                  </m:ctrlPr>
                </m:sSubPr>
                <m:e>
                  <m:sSub>
                    <m:sSubPr>
                      <m:ctrlPr>
                        <w:rPr>
                          <w:rFonts w:ascii="Cambria Math" w:eastAsiaTheme="minorHAnsi" w:hAnsi="Cambria Math"/>
                          <w:i/>
                          <w:lang w:eastAsia="en-US"/>
                        </w:rPr>
                      </m:ctrlPr>
                    </m:sSubPr>
                    <m:e>
                      <m:r>
                        <w:rPr>
                          <w:rFonts w:ascii="Cambria Math" w:hAnsi="Cambria Math"/>
                        </w:rPr>
                        <m:t>n</m:t>
                      </m:r>
                    </m:e>
                    <m:sub>
                      <m:r>
                        <w:rPr>
                          <w:rFonts w:ascii="Cambria Math" w:hAnsi="Cambria Math"/>
                        </w:rPr>
                        <m:t>Net</m:t>
                      </m:r>
                    </m:sub>
                  </m:sSub>
                </m:e>
                <m:sub>
                  <m:r>
                    <w:rPr>
                      <w:rFonts w:ascii="Cambria Math" w:hAnsi="Cambria Math"/>
                    </w:rPr>
                    <m:t>o</m:t>
                  </m:r>
                </m:sub>
              </m:sSub>
              <m:r>
                <w:rPr>
                  <w:rFonts w:ascii="Cambria Math" w:hAnsi="Cambria Math"/>
                </w:rPr>
                <m:t xml:space="preserve"> ∙(1-</m:t>
              </m:r>
              <m:sSub>
                <m:sSubPr>
                  <m:ctrlPr>
                    <w:rPr>
                      <w:rFonts w:ascii="Cambria Math" w:hAnsi="Cambria Math"/>
                      <w:i/>
                      <w:lang w:eastAsia="en-US"/>
                    </w:rPr>
                  </m:ctrlPr>
                </m:sSubPr>
                <m:e>
                  <m:sSub>
                    <m:sSubPr>
                      <m:ctrlPr>
                        <w:rPr>
                          <w:rFonts w:ascii="Cambria Math" w:eastAsiaTheme="minorHAnsi" w:hAnsi="Cambria Math"/>
                          <w:i/>
                          <w:lang w:eastAsia="en-US"/>
                        </w:rPr>
                      </m:ctrlPr>
                    </m:sSubPr>
                    <m:e>
                      <m:r>
                        <w:rPr>
                          <w:rFonts w:ascii="Cambria Math" w:hAnsi="Cambria Math"/>
                        </w:rPr>
                        <m:t>n</m:t>
                      </m:r>
                    </m:e>
                    <m:sub>
                      <m:r>
                        <w:rPr>
                          <w:rFonts w:ascii="Cambria Math" w:hAnsi="Cambria Math"/>
                        </w:rPr>
                        <m:t>Net</m:t>
                      </m:r>
                    </m:sub>
                  </m:sSub>
                </m:e>
                <m:sub>
                  <m:r>
                    <w:rPr>
                      <w:rFonts w:ascii="Cambria Math" w:hAnsi="Cambria Math"/>
                    </w:rPr>
                    <m:t>o</m:t>
                  </m:r>
                </m:sub>
              </m:sSub>
              <m:r>
                <w:rPr>
                  <w:rFonts w:ascii="Cambria Math" w:hAnsi="Cambria Math"/>
                </w:rPr>
                <m:t xml:space="preserve"> )</m:t>
              </m:r>
            </m:oMath>
            <w:r w:rsidR="00A30D28" w:rsidRPr="0008336B">
              <w:t xml:space="preserve">               </w:t>
            </w:r>
            <w:r w:rsidR="00A30D28" w:rsidRPr="0008336B">
              <w:rPr>
                <w:rFonts w:ascii="Cambria Math" w:hAnsi="Cambria Math" w:cs="Cambria Math"/>
                <w:color w:val="000000" w:themeColor="text1"/>
                <w:szCs w:val="24"/>
              </w:rPr>
              <w:t>⊳</w:t>
            </w:r>
            <w:r w:rsidR="00A30D28" w:rsidRPr="0008336B">
              <w:rPr>
                <w:rFonts w:cs="Times New Roman"/>
              </w:rPr>
              <w:t>Transfer derivative</w:t>
            </w:r>
          </w:p>
        </w:tc>
      </w:tr>
      <w:tr w:rsidR="00A30D28" w:rsidRPr="0008336B" w14:paraId="7FA4B473" w14:textId="77777777" w:rsidTr="00580505">
        <w:tc>
          <w:tcPr>
            <w:tcW w:w="697" w:type="dxa"/>
            <w:tcBorders>
              <w:top w:val="nil"/>
              <w:left w:val="nil"/>
              <w:bottom w:val="single" w:sz="4" w:space="0" w:color="auto"/>
              <w:right w:val="nil"/>
            </w:tcBorders>
          </w:tcPr>
          <w:p w14:paraId="6C57EB0F" w14:textId="77777777" w:rsidR="00A30D28" w:rsidRPr="0008336B" w:rsidRDefault="00A30D28" w:rsidP="00580505">
            <w:pPr>
              <w:jc w:val="right"/>
              <w:rPr>
                <w:rFonts w:cs="Times New Roman"/>
                <w:szCs w:val="24"/>
              </w:rPr>
            </w:pPr>
          </w:p>
        </w:tc>
        <w:tc>
          <w:tcPr>
            <w:tcW w:w="7943" w:type="dxa"/>
            <w:gridSpan w:val="5"/>
            <w:tcBorders>
              <w:top w:val="nil"/>
              <w:left w:val="nil"/>
              <w:bottom w:val="single" w:sz="4" w:space="0" w:color="auto"/>
              <w:right w:val="nil"/>
            </w:tcBorders>
          </w:tcPr>
          <w:p w14:paraId="03E191D8" w14:textId="77777777" w:rsidR="00A30D28" w:rsidRPr="0008336B" w:rsidRDefault="00A30D28" w:rsidP="00580505">
            <w:pPr>
              <w:rPr>
                <w:rFonts w:eastAsiaTheme="minorHAnsi" w:cs="Times New Roman"/>
                <w:szCs w:val="24"/>
              </w:rPr>
            </w:pPr>
          </w:p>
        </w:tc>
      </w:tr>
    </w:tbl>
    <w:p w14:paraId="6CABADB0" w14:textId="77777777" w:rsidR="00A30D28" w:rsidRPr="0008336B" w:rsidRDefault="00A30D28" w:rsidP="00A30D28">
      <w:pPr>
        <w:spacing w:line="480" w:lineRule="auto"/>
        <w:jc w:val="both"/>
        <w:rPr>
          <w:rFonts w:cs="Times New Roman"/>
          <w:szCs w:val="24"/>
        </w:rPr>
      </w:pPr>
    </w:p>
    <w:p w14:paraId="11333A58" w14:textId="77777777" w:rsidR="00A30D28" w:rsidRPr="0008336B" w:rsidRDefault="00A30D28" w:rsidP="00A30D28">
      <w:pPr>
        <w:pStyle w:val="ListParagraph"/>
        <w:numPr>
          <w:ilvl w:val="0"/>
          <w:numId w:val="31"/>
        </w:numPr>
        <w:spacing w:line="480" w:lineRule="auto"/>
        <w:jc w:val="both"/>
        <w:rPr>
          <w:rFonts w:cs="Times New Roman"/>
          <w:i/>
          <w:szCs w:val="24"/>
        </w:rPr>
      </w:pPr>
      <w:r w:rsidRPr="0008336B">
        <w:rPr>
          <w:rFonts w:cs="Times New Roman"/>
          <w:i/>
          <w:szCs w:val="24"/>
        </w:rPr>
        <w:t xml:space="preserve">Step 4: Update weights in database </w:t>
      </w:r>
      <m:oMath>
        <m:r>
          <m:rPr>
            <m:sty m:val="p"/>
          </m:rPr>
          <w:rPr>
            <w:rFonts w:ascii="Cambria Math" w:hAnsi="Cambria Math" w:cs="Times New Roman"/>
          </w:rPr>
          <m:t>Γ</m:t>
        </m:r>
      </m:oMath>
      <w:r w:rsidRPr="0008336B">
        <w:rPr>
          <w:rFonts w:cs="Times New Roman"/>
          <w:i/>
          <w:szCs w:val="24"/>
        </w:rPr>
        <w:t xml:space="preserve"> </w:t>
      </w:r>
    </w:p>
    <w:p w14:paraId="7551E9C1" w14:textId="77777777" w:rsidR="00A30D28" w:rsidRPr="0008336B" w:rsidRDefault="00A30D28" w:rsidP="00A30D28">
      <w:pPr>
        <w:spacing w:line="480" w:lineRule="auto"/>
        <w:jc w:val="both"/>
        <w:rPr>
          <w:rFonts w:cs="Times New Roman"/>
          <w:szCs w:val="24"/>
        </w:rPr>
      </w:pPr>
      <w:r w:rsidRPr="0008336B">
        <w:rPr>
          <w:rFonts w:cs="Times New Roman"/>
          <w:szCs w:val="24"/>
        </w:rPr>
        <w:t xml:space="preserve">The weights should be updated from output layer </w:t>
      </w:r>
      <m:oMath>
        <m:r>
          <w:rPr>
            <w:rFonts w:ascii="Cambria Math" w:hAnsi="Cambria Math" w:cs="Times New Roman"/>
            <w:szCs w:val="24"/>
          </w:rPr>
          <m:t>o</m:t>
        </m:r>
      </m:oMath>
      <w:r w:rsidRPr="0008336B">
        <w:rPr>
          <w:rFonts w:cs="Times New Roman"/>
          <w:szCs w:val="24"/>
        </w:rPr>
        <w:t xml:space="preserve"> to hidden layer</w:t>
      </w:r>
      <m:oMath>
        <m:r>
          <w:rPr>
            <w:rFonts w:ascii="Cambria Math" w:hAnsi="Cambria Math" w:cs="Times New Roman"/>
            <w:szCs w:val="24"/>
          </w:rPr>
          <m:t xml:space="preserve"> j</m:t>
        </m:r>
      </m:oMath>
      <w:r w:rsidRPr="0008336B">
        <w:rPr>
          <w:rFonts w:cs="Times New Roman"/>
          <w:szCs w:val="24"/>
        </w:rPr>
        <w:t xml:space="preserve">.  Thus, the supervised learning rule </w:t>
      </w:r>
      <w:r w:rsidRPr="0008336B">
        <w:rPr>
          <w:rFonts w:cs="Times New Roman"/>
          <w:color w:val="000000"/>
          <w:szCs w:val="24"/>
        </w:rPr>
        <w:t xml:space="preserve">to adjust the weights based on the error between neuron, output, and desired output </w:t>
      </w:r>
      <w:r w:rsidRPr="0008336B">
        <w:rPr>
          <w:rFonts w:cs="Times New Roman"/>
          <w:szCs w:val="24"/>
        </w:rPr>
        <w:t xml:space="preserve">of continuous perceptron is given as: </w:t>
      </w:r>
    </w:p>
    <w:p w14:paraId="62817C42" w14:textId="77777777" w:rsidR="00A30D28" w:rsidRPr="0008336B" w:rsidRDefault="00A30D28" w:rsidP="00A30D28">
      <w:pPr>
        <w:pStyle w:val="ListParagraph"/>
        <w:spacing w:line="480" w:lineRule="auto"/>
        <w:jc w:val="both"/>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r>
            <w:rPr>
              <w:rFonts w:ascii="Cambria Math" w:hAnsi="Cambria Math" w:cs="Times New Roman"/>
              <w:szCs w:val="24"/>
            </w:rPr>
            <m:t>=-α</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den>
          </m:f>
        </m:oMath>
      </m:oMathPara>
    </w:p>
    <w:p w14:paraId="1C88E697" w14:textId="77777777" w:rsidR="00A30D28" w:rsidRPr="0008336B" w:rsidRDefault="00A30D28" w:rsidP="00A30D28">
      <w:pPr>
        <w:pStyle w:val="ListParagraph"/>
        <w:spacing w:line="480" w:lineRule="auto"/>
        <w:jc w:val="both"/>
        <w:rPr>
          <w:rFonts w:cs="Times New Roman"/>
          <w:szCs w:val="24"/>
        </w:rPr>
      </w:pPr>
      <w:r w:rsidRPr="0008336B">
        <w:rPr>
          <w:rFonts w:cs="Times New Roman"/>
          <w:szCs w:val="24"/>
        </w:rPr>
        <w:t xml:space="preserve">where </w:t>
      </w:r>
      <m:oMath>
        <m:r>
          <w:rPr>
            <w:rFonts w:ascii="Cambria Math" w:hAnsi="Cambria Math" w:cs="Times New Roman"/>
            <w:szCs w:val="24"/>
          </w:rPr>
          <m:t>p</m:t>
        </m:r>
      </m:oMath>
      <w:r w:rsidRPr="0008336B">
        <w:rPr>
          <w:rFonts w:cs="Times New Roman"/>
          <w:szCs w:val="24"/>
        </w:rPr>
        <w:t xml:space="preserve"> is skipped for brevity. Thus, for each neuron in layer </w:t>
      </w:r>
      <m:oMath>
        <m:r>
          <w:rPr>
            <w:rFonts w:ascii="Cambria Math" w:hAnsi="Cambria Math" w:cs="Times New Roman"/>
            <w:szCs w:val="24"/>
          </w:rPr>
          <m:t>k</m:t>
        </m:r>
      </m:oMath>
      <w:r w:rsidRPr="0008336B">
        <w:rPr>
          <w:rFonts w:cs="Times New Roman"/>
          <w:szCs w:val="24"/>
        </w:rPr>
        <w:t xml:space="preserve">: </w:t>
      </w:r>
    </w:p>
    <w:p w14:paraId="4B02F6F0" w14:textId="77777777" w:rsidR="00A30D28" w:rsidRPr="0008336B" w:rsidRDefault="00DC3331" w:rsidP="00A30D28">
      <w:pPr>
        <w:pStyle w:val="ListParagraph"/>
        <w:spacing w:line="480" w:lineRule="auto"/>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r>
            <w:rPr>
              <w:rFonts w:ascii="Cambria Math" w:hAnsi="Cambria Math" w:cs="Times New Roman"/>
              <w:szCs w:val="24"/>
            </w:rPr>
            <m:t xml:space="preserve">= </m:t>
          </m:r>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J</m:t>
              </m:r>
            </m:sup>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e>
          </m:nary>
        </m:oMath>
      </m:oMathPara>
    </w:p>
    <w:p w14:paraId="4BC824FC" w14:textId="77777777" w:rsidR="00A30D28" w:rsidRPr="0008336B" w:rsidRDefault="00DC3331" w:rsidP="00A30D28">
      <w:pPr>
        <w:pStyle w:val="ListParagraph"/>
        <w:spacing w:line="480" w:lineRule="auto"/>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k</m:t>
              </m:r>
            </m:sub>
          </m:sSub>
          <m:r>
            <w:rPr>
              <w:rFonts w:ascii="Cambria Math" w:hAnsi="Cambria Math" w:cs="Times New Roman"/>
              <w:szCs w:val="24"/>
            </w:rPr>
            <m:t>=σ</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e>
          </m:d>
        </m:oMath>
      </m:oMathPara>
    </w:p>
    <w:p w14:paraId="583FC28B" w14:textId="77777777" w:rsidR="00A30D28" w:rsidRPr="0008336B" w:rsidRDefault="00A30D28" w:rsidP="00A30D28">
      <w:pPr>
        <w:pStyle w:val="ListParagraph"/>
        <w:spacing w:line="480" w:lineRule="auto"/>
        <w:rPr>
          <w:rFonts w:cs="Times New Roman"/>
          <w:szCs w:val="24"/>
        </w:rPr>
      </w:pPr>
      <w:r w:rsidRPr="0008336B">
        <w:rPr>
          <w:rFonts w:cs="Times New Roman"/>
          <w:szCs w:val="24"/>
        </w:rPr>
        <w:t xml:space="preserve"> And the error signal term can be defined as: </w:t>
      </w:r>
    </w:p>
    <w:p w14:paraId="21173706" w14:textId="77777777" w:rsidR="00A30D28" w:rsidRPr="0008336B" w:rsidRDefault="00DC3331" w:rsidP="00A30D28">
      <w:pPr>
        <w:pStyle w:val="ListParagraph"/>
        <w:spacing w:line="480" w:lineRule="auto"/>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ok</m:t>
              </m:r>
            </m:sub>
          </m:sSub>
          <m:r>
            <w:rPr>
              <w:rFonts w:ascii="Cambria Math" w:hAnsi="Cambria Math" w:cs="Times New Roman"/>
              <w:szCs w:val="24"/>
            </w:rPr>
            <m:t xml:space="preserve">= - </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den>
          </m:f>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k</m:t>
                  </m:r>
                </m:sub>
              </m:sSub>
            </m:e>
          </m:d>
          <m:sSup>
            <m:sSupPr>
              <m:ctrlPr>
                <w:rPr>
                  <w:rFonts w:ascii="Cambria Math" w:hAnsi="Cambria Math" w:cs="Times New Roman"/>
                  <w:i/>
                  <w:szCs w:val="24"/>
                </w:rPr>
              </m:ctrlPr>
            </m:sSupPr>
            <m:e>
              <m:r>
                <w:rPr>
                  <w:rFonts w:ascii="Cambria Math" w:hAnsi="Cambria Math" w:cs="Times New Roman"/>
                  <w:szCs w:val="24"/>
                </w:rPr>
                <m:t>σ</m:t>
              </m:r>
            </m:e>
            <m:sup>
              <m:r>
                <w:rPr>
                  <w:rFonts w:ascii="Cambria Math" w:hAnsi="Cambria Math" w:cs="Times New Roman"/>
                  <w:szCs w:val="24"/>
                </w:rPr>
                <m:t>'</m:t>
              </m:r>
            </m:sup>
          </m:sSup>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e>
          </m:d>
          <m:r>
            <w:rPr>
              <w:rFonts w:ascii="Cambria Math" w:hAnsi="Cambria Math" w:cs="Times New Roman"/>
              <w:szCs w:val="24"/>
            </w:rPr>
            <m:t xml:space="preserve"> ,            k= 1, ⋯, K</m:t>
          </m:r>
        </m:oMath>
      </m:oMathPara>
    </w:p>
    <w:p w14:paraId="12A6A392" w14:textId="77777777" w:rsidR="00A30D28" w:rsidRPr="0008336B" w:rsidRDefault="00A30D28" w:rsidP="00A30D28">
      <w:pPr>
        <w:pStyle w:val="ListParagraph"/>
        <w:spacing w:line="480" w:lineRule="auto"/>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r>
            <w:rPr>
              <w:rFonts w:ascii="Cambria Math" w:hAnsi="Cambria Math" w:cs="Times New Roman"/>
              <w:szCs w:val="24"/>
            </w:rPr>
            <m:t>=-</m:t>
          </m:r>
          <m:r>
            <w:rPr>
              <w:rFonts w:ascii="Cambria Math" w:hAnsi="Cambria Math"/>
            </w:rPr>
            <m:t>α</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den>
          </m:f>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den>
          </m:f>
          <m:r>
            <w:rPr>
              <w:rFonts w:ascii="Cambria Math" w:hAnsi="Cambria Math" w:cs="Times New Roman"/>
              <w:szCs w:val="24"/>
            </w:rPr>
            <m:t>=η</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ok</m:t>
              </m:r>
            </m:sub>
          </m:sSub>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 xml:space="preserve">j </m:t>
              </m:r>
            </m:sub>
          </m:sSub>
          <m:r>
            <w:rPr>
              <w:rFonts w:ascii="Cambria Math" w:hAnsi="Cambria Math" w:cs="Times New Roman"/>
              <w:szCs w:val="24"/>
            </w:rPr>
            <m:t>,     k= 1, ⋯, K, j= 1, ⋯, J</m:t>
          </m:r>
        </m:oMath>
      </m:oMathPara>
    </w:p>
    <w:p w14:paraId="1DDDC8F8" w14:textId="77777777" w:rsidR="00A30D28" w:rsidRPr="0008336B" w:rsidRDefault="00A30D28" w:rsidP="00A30D28">
      <w:pPr>
        <w:pStyle w:val="ListParagraph"/>
        <w:spacing w:line="480" w:lineRule="auto"/>
        <w:rPr>
          <w:rFonts w:cs="Times New Roman"/>
          <w:szCs w:val="24"/>
        </w:rPr>
      </w:pPr>
      <w:r w:rsidRPr="0008336B">
        <w:rPr>
          <w:rFonts w:cs="Times New Roman"/>
          <w:color w:val="000000"/>
          <w:szCs w:val="24"/>
        </w:rPr>
        <w:t xml:space="preserve">Since the output of </w:t>
      </w:r>
      <m:oMath>
        <m:r>
          <w:rPr>
            <w:rFonts w:ascii="Cambria Math" w:hAnsi="Cambria Math" w:cs="Times New Roman"/>
            <w:color w:val="000000"/>
            <w:szCs w:val="24"/>
          </w:rPr>
          <m:t>j-</m:t>
        </m:r>
      </m:oMath>
      <w:r w:rsidRPr="0008336B">
        <w:rPr>
          <w:rFonts w:cs="Times New Roman"/>
          <w:color w:val="000000"/>
          <w:szCs w:val="24"/>
        </w:rPr>
        <w:t xml:space="preserve"> layer is not </w:t>
      </w:r>
      <w:r w:rsidRPr="0008336B">
        <w:rPr>
          <w:rFonts w:cs="Times New Roman"/>
          <w:szCs w:val="24"/>
        </w:rPr>
        <w:t xml:space="preserve">accessible the update of hidden layer weights is given as: </w:t>
      </w:r>
    </w:p>
    <w:p w14:paraId="60739D05" w14:textId="77777777" w:rsidR="00A30D28" w:rsidRPr="0008336B" w:rsidRDefault="00A30D28" w:rsidP="00A30D28">
      <w:pPr>
        <w:spacing w:line="480" w:lineRule="auto"/>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m:t>
          </m:r>
          <m:r>
            <w:rPr>
              <w:rFonts w:ascii="Cambria Math" w:hAnsi="Cambria Math"/>
            </w:rPr>
            <m:t>α</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den>
          </m:f>
        </m:oMath>
      </m:oMathPara>
    </w:p>
    <w:p w14:paraId="4E5BBB3B" w14:textId="77777777" w:rsidR="00A30D28" w:rsidRPr="0008336B" w:rsidRDefault="00DC3331" w:rsidP="00A30D28">
      <w:pPr>
        <w:pStyle w:val="ListParagraph"/>
        <w:spacing w:line="480" w:lineRule="auto"/>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den>
          </m:f>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den>
          </m:f>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den>
          </m:f>
          <m:r>
            <w:rPr>
              <w:rFonts w:ascii="Cambria Math" w:hAnsi="Cambria Math" w:cs="Times New Roman"/>
              <w:szCs w:val="24"/>
            </w:rPr>
            <m:t>,     i= 1, ⋯, n, j= 1, ⋯, n</m:t>
          </m:r>
        </m:oMath>
      </m:oMathPara>
    </w:p>
    <w:p w14:paraId="302AAE49" w14:textId="77777777" w:rsidR="00A30D28" w:rsidRPr="0008336B" w:rsidRDefault="00DC3331" w:rsidP="00A30D28">
      <w:pPr>
        <w:spacing w:after="0" w:line="480" w:lineRule="auto"/>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I</m:t>
              </m:r>
            </m:sup>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e>
          </m:nary>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 xml:space="preserve">   ⇝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yj</m:t>
              </m:r>
            </m:sub>
          </m:sSub>
          <m:r>
            <w:rPr>
              <w:rFonts w:ascii="Cambria Math" w:hAnsi="Cambria Math" w:cs="Times New Roman"/>
              <w:szCs w:val="24"/>
            </w:rPr>
            <m:t xml:space="preserve">= - </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den>
          </m:f>
          <m:r>
            <w:rPr>
              <w:rFonts w:ascii="Cambria Math" w:hAnsi="Cambria Math" w:cs="Times New Roman"/>
              <w:szCs w:val="24"/>
            </w:rPr>
            <m:t>,  j= 1, ⋯,J</m:t>
          </m:r>
        </m:oMath>
      </m:oMathPara>
    </w:p>
    <w:p w14:paraId="706CF6EA" w14:textId="7E8D1410" w:rsidR="00A30D28" w:rsidRPr="0008336B" w:rsidRDefault="00A30D28" w:rsidP="00A30D28">
      <w:pPr>
        <w:spacing w:after="0" w:line="480" w:lineRule="auto"/>
        <w:jc w:val="both"/>
        <w:rPr>
          <w:rFonts w:cs="Times New Roman"/>
          <w:szCs w:val="24"/>
        </w:rPr>
      </w:pPr>
      <w:del w:id="641" w:author="asus" w:date="2021-08-27T16:56:00Z">
        <w:r w:rsidRPr="0008336B" w:rsidDel="00EA0107">
          <w:rPr>
            <w:rFonts w:cs="Times New Roman"/>
            <w:szCs w:val="24"/>
          </w:rPr>
          <w:delText xml:space="preserve">which </w:delText>
        </w:r>
      </w:del>
      <w:ins w:id="642" w:author="asus" w:date="2021-08-27T16:56:00Z">
        <w:r w:rsidR="00EA0107" w:rsidRPr="0008336B">
          <w:rPr>
            <w:rFonts w:cs="Times New Roman"/>
            <w:szCs w:val="24"/>
          </w:rPr>
          <w:t>wh</w:t>
        </w:r>
        <w:r w:rsidR="00EA0107">
          <w:rPr>
            <w:rFonts w:cs="Times New Roman"/>
            <w:szCs w:val="24"/>
          </w:rPr>
          <w:t>ere</w:t>
        </w:r>
        <w:r w:rsidR="00EA0107" w:rsidRPr="0008336B">
          <w:rPr>
            <w:rFonts w:cs="Times New Roman"/>
            <w:szCs w:val="24"/>
          </w:rPr>
          <w:t xml:space="preserve"> </w:t>
        </w:r>
      </w:ins>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d>
          <m:dPr>
            <m:begChr m:val="{"/>
            <m:endChr m:val="}"/>
            <m:ctrlPr>
              <w:rPr>
                <w:rFonts w:ascii="Cambria Math" w:hAnsi="Cambria Math" w:cs="Times New Roman"/>
                <w:i/>
                <w:szCs w:val="24"/>
              </w:rPr>
            </m:ctrlPr>
          </m:dPr>
          <m:e>
            <m:r>
              <w:rPr>
                <w:rFonts w:ascii="Cambria Math" w:hAnsi="Cambria Math" w:cs="Times New Roman"/>
                <w:szCs w:val="24"/>
              </w:rPr>
              <m:t>i=1, ⋯, I</m:t>
            </m:r>
          </m:e>
        </m:d>
        <m:r>
          <w:rPr>
            <w:rFonts w:ascii="Cambria Math" w:hAnsi="Cambria Math" w:cs="Times New Roman"/>
            <w:szCs w:val="24"/>
          </w:rPr>
          <m:t xml:space="preserve">  </m:t>
        </m:r>
      </m:oMath>
      <w:r w:rsidRPr="0008336B">
        <w:rPr>
          <w:rFonts w:cs="Times New Roman"/>
          <w:szCs w:val="24"/>
        </w:rPr>
        <w:t xml:space="preserve">is the input of these layers and where </w:t>
      </w:r>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yj</m:t>
            </m:r>
          </m:sub>
        </m:sSub>
      </m:oMath>
      <w:r w:rsidRPr="0008336B">
        <w:rPr>
          <w:rFonts w:cs="Times New Roman"/>
          <w:szCs w:val="24"/>
        </w:rPr>
        <w:t xml:space="preserve"> is the signal error of the hidden layer: Therefore, the hidden layer weights are updated by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yj</m:t>
            </m:r>
          </m:sub>
        </m:sSub>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Pr="0008336B">
        <w:rPr>
          <w:rFonts w:cs="Times New Roman"/>
          <w:szCs w:val="24"/>
        </w:rPr>
        <w:t xml:space="preserve"> Despite the output layer where </w:t>
      </w:r>
      <m:oMath>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r>
          <w:rPr>
            <w:rFonts w:ascii="Cambria Math" w:hAnsi="Cambria Math" w:cs="Times New Roman"/>
            <w:szCs w:val="24"/>
          </w:rPr>
          <m:t xml:space="preserve"> </m:t>
        </m:r>
      </m:oMath>
      <w:r w:rsidRPr="0008336B">
        <w:rPr>
          <w:rFonts w:cs="Times New Roman"/>
          <w:szCs w:val="24"/>
        </w:rPr>
        <w:t xml:space="preserve"> affected the </w:t>
      </w:r>
      <m:oMath>
        <m:r>
          <w:rPr>
            <w:rFonts w:ascii="Cambria Math" w:hAnsi="Cambria Math" w:cs="Times New Roman"/>
            <w:szCs w:val="24"/>
          </w:rPr>
          <m:t>k-</m:t>
        </m:r>
      </m:oMath>
      <w:r w:rsidRPr="0008336B">
        <w:rPr>
          <w:rFonts w:cs="Times New Roman"/>
          <w:szCs w:val="24"/>
        </w:rPr>
        <w:t xml:space="preserve">neuron output, only </w:t>
      </w:r>
      <m:oMath>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oMath>
      <w:r w:rsidRPr="0008336B">
        <w:rPr>
          <w:rFonts w:cs="Times New Roman"/>
          <w:szCs w:val="24"/>
        </w:rPr>
        <w:t xml:space="preserve"> contributes to every </w:t>
      </w:r>
      <m:oMath>
        <m:r>
          <w:rPr>
            <w:rFonts w:ascii="Cambria Math" w:hAnsi="Cambria Math" w:cs="Times New Roman"/>
            <w:szCs w:val="24"/>
          </w:rPr>
          <m:t>K</m:t>
        </m:r>
      </m:oMath>
      <w:r w:rsidRPr="0008336B">
        <w:rPr>
          <w:rFonts w:cs="Times New Roman"/>
          <w:szCs w:val="24"/>
        </w:rPr>
        <w:t xml:space="preserve"> terms of errors </w:t>
      </w:r>
      <m:oMath>
        <m:r>
          <w:rPr>
            <w:rFonts w:ascii="Cambria Math" w:hAnsi="Cambria Math" w:cs="Times New Roman"/>
            <w:szCs w:val="24"/>
          </w:rPr>
          <m:t>E=</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R</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k</m:t>
                        </m:r>
                      </m:sub>
                    </m:sSub>
                  </m:e>
                </m:d>
              </m:e>
              <m:sup>
                <m:r>
                  <w:rPr>
                    <w:rFonts w:ascii="Cambria Math" w:hAnsi="Cambria Math" w:cs="Times New Roman"/>
                    <w:szCs w:val="24"/>
                  </w:rPr>
                  <m:t>2</m:t>
                </m:r>
              </m:sup>
            </m:sSup>
          </m:e>
        </m:nary>
      </m:oMath>
      <w:r w:rsidRPr="0008336B">
        <w:rPr>
          <w:rFonts w:cs="Times New Roman"/>
          <w:szCs w:val="24"/>
        </w:rPr>
        <w:t xml:space="preserve">. Thus, </w:t>
      </w:r>
    </w:p>
    <w:p w14:paraId="1F496B64" w14:textId="77777777" w:rsidR="00A30D28" w:rsidRPr="0008336B" w:rsidRDefault="00DC3331" w:rsidP="00A30D28">
      <w:pPr>
        <w:spacing w:after="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yj</m:t>
              </m:r>
            </m:sub>
          </m:sSub>
          <m:r>
            <w:rPr>
              <w:rFonts w:ascii="Cambria Math" w:hAnsi="Cambria Math" w:cs="Times New Roman"/>
              <w:szCs w:val="24"/>
            </w:rPr>
            <m:t xml:space="preserve">= - </m:t>
          </m:r>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den>
          </m:f>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den>
                    </m:f>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σ</m:t>
                        </m:r>
                      </m:e>
                      <m:sup>
                        <m:r>
                          <w:rPr>
                            <w:rFonts w:ascii="Cambria Math" w:hAnsi="Cambria Math" w:cs="Times New Roman"/>
                            <w:szCs w:val="24"/>
                          </w:rPr>
                          <m:t>'</m:t>
                        </m:r>
                      </m:sup>
                    </m:sSup>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e>
                    </m:d>
                  </m:e>
                </m:mr>
                <m:mr>
                  <m:e>
                    <m:f>
                      <m:fPr>
                        <m:ctrlPr>
                          <w:rPr>
                            <w:rFonts w:ascii="Cambria Math" w:hAnsi="Cambria Math" w:cs="Times New Roman"/>
                            <w:i/>
                            <w:szCs w:val="24"/>
                          </w:rPr>
                        </m:ctrlPr>
                      </m:fPr>
                      <m:num>
                        <m:r>
                          <w:rPr>
                            <w:rFonts w:ascii="Cambria Math" w:hAnsi="Cambria Math" w:cs="Times New Roman"/>
                            <w:szCs w:val="24"/>
                          </w:rPr>
                          <m:t>∂E</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den>
                    </m:f>
                    <m:r>
                      <w:rPr>
                        <w:rFonts w:ascii="Cambria Math" w:hAnsi="Cambria Math" w:cs="Times New Roman"/>
                        <w:szCs w:val="24"/>
                      </w:rPr>
                      <m:t>= -</m:t>
                    </m:r>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R</m:t>
                        </m:r>
                      </m:sup>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k</m:t>
                                </m:r>
                              </m:sub>
                            </m:sSub>
                          </m:e>
                        </m:d>
                        <m:sSup>
                          <m:sSupPr>
                            <m:ctrlPr>
                              <w:rPr>
                                <w:rFonts w:ascii="Cambria Math" w:hAnsi="Cambria Math" w:cs="Times New Roman"/>
                                <w:i/>
                                <w:szCs w:val="24"/>
                              </w:rPr>
                            </m:ctrlPr>
                          </m:sSupPr>
                          <m:e>
                            <m:r>
                              <w:rPr>
                                <w:rFonts w:ascii="Cambria Math" w:hAnsi="Cambria Math" w:cs="Times New Roman"/>
                                <w:szCs w:val="24"/>
                              </w:rPr>
                              <m:t>σ</m:t>
                            </m:r>
                          </m:e>
                          <m:sup>
                            <m:r>
                              <w:rPr>
                                <w:rFonts w:ascii="Cambria Math" w:hAnsi="Cambria Math" w:cs="Times New Roman"/>
                                <w:szCs w:val="24"/>
                              </w:rPr>
                              <m:t>'</m:t>
                            </m:r>
                          </m:sup>
                        </m:sSup>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e>
                        </m:d>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k</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j</m:t>
                                </m:r>
                              </m:sub>
                            </m:sSub>
                          </m:den>
                        </m:f>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R</m:t>
                            </m:r>
                          </m:sup>
                          <m:e>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ok</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e>
                        </m:nary>
                      </m:e>
                    </m:nary>
                  </m:e>
                </m:mr>
              </m:m>
            </m:e>
          </m:d>
          <m:r>
            <w:rPr>
              <w:rFonts w:ascii="Cambria Math" w:hAnsi="Cambria Math" w:cs="Times New Roman"/>
              <w:szCs w:val="24"/>
            </w:rPr>
            <m:t xml:space="preserve"> </m:t>
          </m:r>
        </m:oMath>
      </m:oMathPara>
    </w:p>
    <w:p w14:paraId="5EA9A2E2" w14:textId="77777777" w:rsidR="00A30D28" w:rsidRPr="0008336B" w:rsidRDefault="00A30D28" w:rsidP="00A30D28">
      <w:pPr>
        <w:pStyle w:val="ListParagraph"/>
        <w:spacing w:after="0"/>
        <w:jc w:val="both"/>
        <w:rPr>
          <w:rFonts w:cs="Times New Roman"/>
          <w:szCs w:val="24"/>
        </w:rPr>
      </w:pPr>
    </w:p>
    <w:p w14:paraId="2CDAA3DA" w14:textId="77777777" w:rsidR="00A30D28" w:rsidRPr="0008336B" w:rsidRDefault="00A30D28" w:rsidP="00A30D28">
      <w:pPr>
        <w:pStyle w:val="ListParagraph"/>
        <w:spacing w:after="0"/>
        <w:ind w:left="0"/>
        <w:jc w:val="both"/>
        <w:rPr>
          <w:rFonts w:cs="Times New Roman"/>
          <w:szCs w:val="24"/>
        </w:rPr>
      </w:pPr>
      <w:r w:rsidRPr="0008336B">
        <w:rPr>
          <w:rFonts w:cs="Times New Roman"/>
          <w:szCs w:val="24"/>
        </w:rPr>
        <w:t xml:space="preserve">The update rule for </w:t>
      </w:r>
      <w:commentRangeStart w:id="643"/>
      <w:r w:rsidRPr="0008336B">
        <w:rPr>
          <w:rFonts w:cs="Times New Roman"/>
          <w:szCs w:val="24"/>
        </w:rPr>
        <w:t xml:space="preserve">backward propagation </w:t>
      </w:r>
      <w:commentRangeEnd w:id="643"/>
      <w:r w:rsidR="00EA0107">
        <w:rPr>
          <w:rStyle w:val="CommentReference"/>
        </w:rPr>
        <w:commentReference w:id="643"/>
      </w:r>
      <w:r w:rsidRPr="0008336B">
        <w:rPr>
          <w:rFonts w:cs="Times New Roman"/>
          <w:szCs w:val="24"/>
        </w:rPr>
        <w:t xml:space="preserve">training is given as: </w:t>
      </w:r>
    </w:p>
    <w:p w14:paraId="5ACC9D50" w14:textId="77777777" w:rsidR="00A30D28" w:rsidRPr="0008336B" w:rsidRDefault="00A30D28" w:rsidP="00A30D28">
      <w:pPr>
        <w:spacing w:after="0"/>
        <w:jc w:val="both"/>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ji</m:t>
              </m:r>
            </m:sub>
          </m:sSub>
          <m:r>
            <w:rPr>
              <w:rFonts w:ascii="Cambria Math" w:hAnsi="Cambria Math" w:cs="Times New Roman"/>
              <w:szCs w:val="24"/>
            </w:rPr>
            <m:t>=-</m:t>
          </m:r>
          <m:r>
            <w:rPr>
              <w:rFonts w:ascii="Cambria Math" w:hAnsi="Cambria Math"/>
            </w:rPr>
            <m:t>α</m:t>
          </m:r>
          <m:sSup>
            <m:sSupPr>
              <m:ctrlPr>
                <w:rPr>
                  <w:rFonts w:ascii="Cambria Math" w:hAnsi="Cambria Math" w:cs="Times New Roman"/>
                  <w:i/>
                  <w:szCs w:val="24"/>
                </w:rPr>
              </m:ctrlPr>
            </m:sSupPr>
            <m:e>
              <m:r>
                <w:rPr>
                  <w:rFonts w:ascii="Cambria Math" w:hAnsi="Cambria Math" w:cs="Times New Roman"/>
                  <w:szCs w:val="24"/>
                </w:rPr>
                <m:t>f</m:t>
              </m:r>
            </m:e>
            <m:sup>
              <m:r>
                <w:rPr>
                  <w:rFonts w:ascii="Cambria Math" w:hAnsi="Cambria Math" w:cs="Times New Roman"/>
                  <w:szCs w:val="24"/>
                </w:rPr>
                <m:t>'</m:t>
              </m:r>
            </m:sup>
          </m:sSup>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net</m:t>
                  </m:r>
                </m:e>
                <m:sub>
                  <m:r>
                    <w:rPr>
                      <w:rFonts w:ascii="Cambria Math" w:hAnsi="Cambria Math" w:cs="Times New Roman"/>
                      <w:szCs w:val="24"/>
                    </w:rPr>
                    <m:t>j</m:t>
                  </m:r>
                </m:sub>
              </m:sSub>
            </m:e>
          </m:d>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nary>
            <m:naryPr>
              <m:chr m:val="∑"/>
              <m:limLoc m:val="undOvr"/>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R</m:t>
              </m:r>
            </m:sup>
            <m:e>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ok</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kj</m:t>
                  </m:r>
                </m:sub>
              </m:sSub>
            </m:e>
          </m:nary>
        </m:oMath>
      </m:oMathPara>
    </w:p>
    <w:p w14:paraId="76BBEBF6" w14:textId="77777777" w:rsidR="00A30D28" w:rsidRPr="0008336B" w:rsidRDefault="00A30D28" w:rsidP="00A30D28">
      <w:pPr>
        <w:pStyle w:val="ListParagraph"/>
      </w:pPr>
    </w:p>
    <w:p w14:paraId="22583DC5" w14:textId="77777777" w:rsidR="00A30D28" w:rsidRPr="0008336B" w:rsidRDefault="00A30D28" w:rsidP="00A30D28">
      <w:pPr>
        <w:spacing w:after="0" w:line="480" w:lineRule="auto"/>
        <w:jc w:val="both"/>
        <w:rPr>
          <w:rFonts w:eastAsiaTheme="minorHAnsi" w:cs="Times New Roman"/>
        </w:rPr>
      </w:pPr>
      <w:r w:rsidRPr="0008336B">
        <w:rPr>
          <w:rFonts w:cs="Times New Roman"/>
          <w:szCs w:val="23"/>
          <w:shd w:val="clear" w:color="auto" w:fill="FFFFFF"/>
        </w:rPr>
        <w:t>The error for each output neuron will give an error signal (input) to propagate backward through the network.</w:t>
      </w:r>
      <w:r w:rsidRPr="0008336B">
        <w:rPr>
          <w:rFonts w:cs="Times New Roman"/>
        </w:rPr>
        <w:t xml:space="preserve"> </w:t>
      </w:r>
      <w:r w:rsidRPr="0008336B">
        <w:rPr>
          <w:rFonts w:cs="Times New Roman"/>
          <w:szCs w:val="24"/>
          <w:shd w:val="clear" w:color="auto" w:fill="FFFFFF"/>
        </w:rPr>
        <w:t xml:space="preserve">Once errors are calculated for each neuron in the network via the </w:t>
      </w:r>
      <w:commentRangeStart w:id="644"/>
      <w:r w:rsidRPr="0008336B">
        <w:rPr>
          <w:rFonts w:cs="Times New Roman"/>
          <w:szCs w:val="24"/>
          <w:shd w:val="clear" w:color="auto" w:fill="FFFFFF"/>
        </w:rPr>
        <w:t xml:space="preserve">back-propagation </w:t>
      </w:r>
      <w:commentRangeEnd w:id="644"/>
      <w:r w:rsidR="00EA0107">
        <w:rPr>
          <w:rStyle w:val="CommentReference"/>
        </w:rPr>
        <w:commentReference w:id="644"/>
      </w:r>
      <w:r w:rsidRPr="0008336B">
        <w:rPr>
          <w:rFonts w:cs="Times New Roman"/>
          <w:szCs w:val="24"/>
          <w:shd w:val="clear" w:color="auto" w:fill="FFFFFF"/>
        </w:rPr>
        <w:t xml:space="preserve">method above, they can be used to update weights by fixing the learning rate </w:t>
      </w:r>
      <m:oMath>
        <m:r>
          <w:rPr>
            <w:rFonts w:ascii="Cambria Math" w:hAnsi="Cambria Math"/>
          </w:rPr>
          <m:t xml:space="preserve">α </m:t>
        </m:r>
      </m:oMath>
      <w:r w:rsidRPr="0008336B">
        <w:rPr>
          <w:rFonts w:cs="Times New Roman"/>
          <w:szCs w:val="24"/>
          <w:shd w:val="clear" w:color="auto" w:fill="FFFFFF"/>
        </w:rPr>
        <w:t xml:space="preserve">to 0.01 as: </w:t>
      </w:r>
    </w:p>
    <w:tbl>
      <w:tblPr>
        <w:tblStyle w:val="TableGrid"/>
        <w:tblW w:w="0" w:type="auto"/>
        <w:tblInd w:w="0" w:type="dxa"/>
        <w:tblLook w:val="04A0" w:firstRow="1" w:lastRow="0" w:firstColumn="1" w:lastColumn="0" w:noHBand="0" w:noVBand="1"/>
      </w:tblPr>
      <w:tblGrid>
        <w:gridCol w:w="690"/>
        <w:gridCol w:w="603"/>
        <w:gridCol w:w="524"/>
        <w:gridCol w:w="443"/>
        <w:gridCol w:w="6380"/>
      </w:tblGrid>
      <w:tr w:rsidR="00A30D28" w:rsidRPr="0008336B" w14:paraId="612B63A0" w14:textId="77777777" w:rsidTr="00580505">
        <w:tc>
          <w:tcPr>
            <w:tcW w:w="8640" w:type="dxa"/>
            <w:gridSpan w:val="5"/>
            <w:tcBorders>
              <w:top w:val="single" w:sz="4" w:space="0" w:color="auto"/>
              <w:left w:val="nil"/>
              <w:bottom w:val="nil"/>
              <w:right w:val="nil"/>
            </w:tcBorders>
          </w:tcPr>
          <w:p w14:paraId="2E467CB8" w14:textId="77777777" w:rsidR="00A30D28" w:rsidRPr="0008336B" w:rsidRDefault="00A30D28" w:rsidP="00580505">
            <w:pPr>
              <w:spacing w:line="360" w:lineRule="auto"/>
              <w:jc w:val="both"/>
              <w:rPr>
                <w:rFonts w:cs="Times New Roman"/>
                <w:szCs w:val="24"/>
              </w:rPr>
            </w:pPr>
            <w:r w:rsidRPr="0008336B">
              <w:rPr>
                <w:rFonts w:ascii="Copperplate Gothic Light" w:hAnsi="Copperplate Gothic Light" w:cs="Times New Roman"/>
                <w:szCs w:val="24"/>
              </w:rPr>
              <w:t>U</w:t>
            </w:r>
            <w:r w:rsidRPr="0008336B">
              <w:rPr>
                <w:rFonts w:ascii="Copperplate Gothic Light" w:hAnsi="Copperplate Gothic Light" w:cs="Times New Roman"/>
                <w:sz w:val="16"/>
                <w:szCs w:val="16"/>
              </w:rPr>
              <w:t>PDATE</w:t>
            </w:r>
            <w:r w:rsidRPr="0008336B">
              <w:rPr>
                <w:rFonts w:ascii="Copperplate Gothic Light" w:hAnsi="Copperplate Gothic Light" w:cs="Times New Roman"/>
                <w:szCs w:val="24"/>
              </w:rPr>
              <w:t>_W</w:t>
            </w:r>
            <w:r w:rsidRPr="0008336B">
              <w:rPr>
                <w:rFonts w:ascii="Copperplate Gothic Light" w:hAnsi="Copperplate Gothic Light" w:cs="Times New Roman"/>
                <w:sz w:val="16"/>
                <w:szCs w:val="16"/>
              </w:rPr>
              <w:t>EIGHTS</w:t>
            </w:r>
            <w:r w:rsidRPr="0008336B">
              <w:rPr>
                <w:rFonts w:cs="Times New Roman"/>
                <w:szCs w:val="24"/>
              </w:rPr>
              <w:t xml:space="preserve"> (</w:t>
            </w:r>
            <m:oMath>
              <m:r>
                <w:rPr>
                  <w:rFonts w:ascii="Cambria Math" w:hAnsi="Cambria Math" w:cs="Times New Roman"/>
                  <w:szCs w:val="24"/>
                </w:rPr>
                <m:t xml:space="preserve">Net,X,α=0.01 ) </m:t>
              </m:r>
            </m:oMath>
          </w:p>
        </w:tc>
      </w:tr>
      <w:tr w:rsidR="00A30D28" w:rsidRPr="0008336B" w14:paraId="3FC8460B" w14:textId="77777777" w:rsidTr="00580505">
        <w:tc>
          <w:tcPr>
            <w:tcW w:w="690" w:type="dxa"/>
            <w:tcBorders>
              <w:top w:val="nil"/>
              <w:left w:val="nil"/>
              <w:bottom w:val="nil"/>
              <w:right w:val="nil"/>
            </w:tcBorders>
          </w:tcPr>
          <w:p w14:paraId="5899E796" w14:textId="77777777" w:rsidR="00A30D28" w:rsidRPr="0008336B" w:rsidRDefault="00A30D28" w:rsidP="00580505">
            <w:pPr>
              <w:jc w:val="right"/>
            </w:pPr>
            <w:r w:rsidRPr="0008336B">
              <w:t>1</w:t>
            </w:r>
          </w:p>
        </w:tc>
        <w:tc>
          <w:tcPr>
            <w:tcW w:w="7950" w:type="dxa"/>
            <w:gridSpan w:val="4"/>
            <w:tcBorders>
              <w:top w:val="nil"/>
              <w:left w:val="nil"/>
              <w:bottom w:val="nil"/>
              <w:right w:val="nil"/>
            </w:tcBorders>
          </w:tcPr>
          <w:p w14:paraId="23564600" w14:textId="77777777" w:rsidR="00A30D28" w:rsidRPr="0008336B" w:rsidRDefault="00A30D28" w:rsidP="00580505">
            <w:pPr>
              <w:jc w:val="both"/>
              <w:rPr>
                <w:rFonts w:cs="Times New Roman"/>
                <w:szCs w:val="24"/>
              </w:rPr>
            </w:pPr>
            <w:r w:rsidRPr="0008336B">
              <w:rPr>
                <w:rFonts w:cs="Times New Roman"/>
                <w:b/>
                <w:szCs w:val="24"/>
              </w:rPr>
              <w:t>for</w:t>
            </w:r>
            <m:oMath>
              <m:r>
                <w:rPr>
                  <w:rFonts w:ascii="Cambria Math" w:hAnsi="Cambria Math" w:cs="Times New Roman"/>
                  <w:szCs w:val="24"/>
                </w:rPr>
                <m:t xml:space="preserve"> k←1</m:t>
              </m:r>
              <m:r>
                <m:rPr>
                  <m:sty m:val="bi"/>
                </m:rPr>
                <w:rPr>
                  <w:rFonts w:ascii="Cambria Math" w:hAnsi="Cambria Math" w:cs="Times New Roman"/>
                  <w:szCs w:val="24"/>
                </w:rPr>
                <m:t xml:space="preserve"> </m:t>
              </m:r>
            </m:oMath>
            <w:r w:rsidRPr="0008336B">
              <w:rPr>
                <w:rFonts w:cs="Times New Roman"/>
                <w:b/>
                <w:szCs w:val="24"/>
              </w:rPr>
              <w:t>to</w:t>
            </w:r>
            <m:oMath>
              <m:r>
                <w:rPr>
                  <w:rFonts w:ascii="Cambria Math" w:hAnsi="Cambria Math" w:cs="Times New Roman"/>
                  <w:szCs w:val="24"/>
                </w:rPr>
                <m:t xml:space="preserve"> N</m:t>
              </m:r>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loop of the </w:t>
            </w:r>
            <m:oMath>
              <m:r>
                <w:rPr>
                  <w:rFonts w:ascii="Cambria Math" w:hAnsi="Cambria Math" w:cs="Times New Roman"/>
                  <w:szCs w:val="24"/>
                </w:rPr>
                <m:t>N</m:t>
              </m:r>
            </m:oMath>
            <w:r w:rsidRPr="0008336B">
              <w:rPr>
                <w:rFonts w:cs="Times New Roman"/>
                <w:szCs w:val="24"/>
              </w:rPr>
              <w:t xml:space="preserve">-number of Network </w:t>
            </w:r>
          </w:p>
        </w:tc>
      </w:tr>
      <w:tr w:rsidR="00A30D28" w:rsidRPr="0008336B" w14:paraId="370A50D6" w14:textId="77777777" w:rsidTr="00580505">
        <w:tc>
          <w:tcPr>
            <w:tcW w:w="690" w:type="dxa"/>
            <w:tcBorders>
              <w:top w:val="nil"/>
              <w:left w:val="nil"/>
              <w:bottom w:val="nil"/>
              <w:right w:val="nil"/>
            </w:tcBorders>
          </w:tcPr>
          <w:p w14:paraId="0133D7E3" w14:textId="77777777" w:rsidR="00A30D28" w:rsidRPr="0008336B" w:rsidRDefault="00A30D28" w:rsidP="00580505">
            <w:pPr>
              <w:jc w:val="right"/>
            </w:pPr>
            <w:r w:rsidRPr="0008336B">
              <w:t>2</w:t>
            </w:r>
          </w:p>
        </w:tc>
        <w:tc>
          <w:tcPr>
            <w:tcW w:w="603" w:type="dxa"/>
            <w:tcBorders>
              <w:top w:val="nil"/>
              <w:left w:val="nil"/>
              <w:bottom w:val="nil"/>
              <w:right w:val="single" w:sz="4" w:space="0" w:color="auto"/>
            </w:tcBorders>
          </w:tcPr>
          <w:p w14:paraId="3CEDC24F" w14:textId="77777777" w:rsidR="00A30D28" w:rsidRPr="0008336B" w:rsidRDefault="00A30D28" w:rsidP="00580505">
            <w:pPr>
              <w:spacing w:line="276" w:lineRule="auto"/>
              <w:rPr>
                <w:rFonts w:cs="Times New Roman"/>
                <w:b/>
                <w:szCs w:val="24"/>
              </w:rPr>
            </w:pPr>
          </w:p>
        </w:tc>
        <w:tc>
          <w:tcPr>
            <w:tcW w:w="7347" w:type="dxa"/>
            <w:gridSpan w:val="3"/>
            <w:tcBorders>
              <w:top w:val="nil"/>
              <w:left w:val="single" w:sz="4" w:space="0" w:color="auto"/>
              <w:bottom w:val="nil"/>
              <w:right w:val="nil"/>
            </w:tcBorders>
          </w:tcPr>
          <w:p w14:paraId="084415F0" w14:textId="77777777" w:rsidR="00A30D28" w:rsidRPr="0008336B" w:rsidRDefault="00A30D28" w:rsidP="00580505">
            <w:pPr>
              <w:jc w:val="both"/>
              <w:rPr>
                <w:rFonts w:cs="Times New Roman"/>
                <w:szCs w:val="24"/>
              </w:rPr>
            </w:pPr>
            <w:r w:rsidRPr="0008336B">
              <w:rPr>
                <w:rFonts w:cs="Times New Roman"/>
                <w:b/>
                <w:szCs w:val="24"/>
              </w:rPr>
              <w:t>if</w:t>
            </w:r>
            <m:oMath>
              <m:r>
                <w:rPr>
                  <w:rFonts w:ascii="Cambria Math" w:hAnsi="Cambria Math" w:cs="Times New Roman"/>
                  <w:szCs w:val="24"/>
                </w:rPr>
                <m:t xml:space="preserve"> k ≠0 </m:t>
              </m:r>
            </m:oMath>
            <w:r w:rsidRPr="0008336B">
              <w:rPr>
                <w:rFonts w:cs="Times New Roman"/>
                <w:b/>
                <w:szCs w:val="24"/>
              </w:rPr>
              <w:t>then</w:t>
            </w:r>
            <m:oMath>
              <m:r>
                <w:rPr>
                  <w:rFonts w:ascii="Cambria Math" w:hAnsi="Cambria Math" w:cs="Times New Roman"/>
                  <w:szCs w:val="24"/>
                </w:rPr>
                <m:t xml:space="preserve"> </m:t>
              </m:r>
            </m:oMath>
          </w:p>
        </w:tc>
      </w:tr>
      <w:tr w:rsidR="00A30D28" w:rsidRPr="0008336B" w14:paraId="7C90E1EE" w14:textId="77777777" w:rsidTr="00580505">
        <w:tc>
          <w:tcPr>
            <w:tcW w:w="690" w:type="dxa"/>
            <w:tcBorders>
              <w:top w:val="nil"/>
              <w:left w:val="nil"/>
              <w:bottom w:val="nil"/>
              <w:right w:val="nil"/>
            </w:tcBorders>
          </w:tcPr>
          <w:p w14:paraId="21CBE182" w14:textId="77777777" w:rsidR="00A30D28" w:rsidRPr="0008336B" w:rsidRDefault="00A30D28" w:rsidP="00580505">
            <w:pPr>
              <w:jc w:val="right"/>
            </w:pPr>
            <w:r w:rsidRPr="0008336B">
              <w:t>3</w:t>
            </w:r>
          </w:p>
        </w:tc>
        <w:tc>
          <w:tcPr>
            <w:tcW w:w="603" w:type="dxa"/>
            <w:tcBorders>
              <w:top w:val="nil"/>
              <w:left w:val="nil"/>
              <w:bottom w:val="nil"/>
              <w:right w:val="single" w:sz="4" w:space="0" w:color="auto"/>
            </w:tcBorders>
          </w:tcPr>
          <w:p w14:paraId="259701CF" w14:textId="77777777" w:rsidR="00A30D28" w:rsidRPr="0008336B" w:rsidRDefault="00A30D28" w:rsidP="00580505">
            <w:pPr>
              <w:spacing w:line="276" w:lineRule="auto"/>
              <w:rPr>
                <w:rFonts w:cs="Times New Roman"/>
                <w:b/>
                <w:szCs w:val="24"/>
              </w:rPr>
            </w:pPr>
          </w:p>
        </w:tc>
        <w:tc>
          <w:tcPr>
            <w:tcW w:w="524" w:type="dxa"/>
            <w:tcBorders>
              <w:top w:val="nil"/>
              <w:left w:val="single" w:sz="4" w:space="0" w:color="auto"/>
              <w:bottom w:val="nil"/>
              <w:right w:val="nil"/>
            </w:tcBorders>
          </w:tcPr>
          <w:p w14:paraId="2D2D23EA" w14:textId="77777777" w:rsidR="00A30D28" w:rsidRPr="0008336B" w:rsidRDefault="00A30D28" w:rsidP="00580505">
            <w:pPr>
              <w:jc w:val="both"/>
              <w:rPr>
                <w:rFonts w:cs="Times New Roman"/>
                <w:b/>
                <w:szCs w:val="24"/>
              </w:rPr>
            </w:pPr>
          </w:p>
        </w:tc>
        <w:tc>
          <w:tcPr>
            <w:tcW w:w="6823" w:type="dxa"/>
            <w:gridSpan w:val="2"/>
            <w:tcBorders>
              <w:top w:val="nil"/>
              <w:left w:val="single" w:sz="4" w:space="0" w:color="auto"/>
              <w:bottom w:val="nil"/>
              <w:right w:val="nil"/>
            </w:tcBorders>
          </w:tcPr>
          <w:p w14:paraId="37C786F3" w14:textId="77777777" w:rsidR="00A30D28" w:rsidRPr="0008336B" w:rsidRDefault="00A30D28" w:rsidP="00580505">
            <w:pPr>
              <w:jc w:val="both"/>
              <w:rPr>
                <w:rFonts w:cs="Times New Roman"/>
                <w:szCs w:val="24"/>
              </w:rPr>
            </w:pPr>
            <w:r w:rsidRPr="0008336B">
              <w:rPr>
                <w:rFonts w:cs="Times New Roman"/>
                <w:b/>
                <w:szCs w:val="24"/>
              </w:rPr>
              <w:t>for</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r>
                <w:rPr>
                  <w:rFonts w:ascii="Cambria Math" w:hAnsi="Cambria Math" w:cs="Times New Roman"/>
                  <w:szCs w:val="24"/>
                </w:rPr>
                <m:t xml:space="preserve">←1 </m:t>
              </m:r>
              <m:r>
                <m:rPr>
                  <m:sty m:val="bi"/>
                </m:rPr>
                <w:rPr>
                  <w:rFonts w:ascii="Cambria Math" w:hAnsi="Cambria Math" w:cs="Times New Roman"/>
                  <w:szCs w:val="24"/>
                </w:rPr>
                <m:t>to</m:t>
              </m:r>
              <m:r>
                <w:rPr>
                  <w:rFonts w:ascii="Cambria Math" w:hAnsi="Cambria Math" w:cs="Times New Roman"/>
                  <w:szCs w:val="24"/>
                </w:rPr>
                <m:t xml:space="preserve"> K </m:t>
              </m:r>
              <m:d>
                <m:dPr>
                  <m:begChr m:val="{"/>
                  <m:endChr m:val="}"/>
                  <m:ctrlPr>
                    <w:rPr>
                      <w:rFonts w:ascii="Cambria Math" w:hAnsi="Cambria Math" w:cs="Times New Roman"/>
                      <w:i/>
                      <w:szCs w:val="24"/>
                    </w:rPr>
                  </m:ctrlPr>
                </m:dPr>
                <m:e>
                  <m:sSub>
                    <m:sSubPr>
                      <m:ctrlPr>
                        <w:rPr>
                          <w:rFonts w:ascii="Cambria Math" w:hAnsi="Cambria Math" w:cs="Times New Roman"/>
                          <w:i/>
                          <w:szCs w:val="24"/>
                          <w:lang w:eastAsia="en-US"/>
                        </w:rPr>
                      </m:ctrlPr>
                    </m:sSubPr>
                    <m:e>
                      <m:r>
                        <w:rPr>
                          <w:rFonts w:ascii="Cambria Math" w:hAnsi="Cambria Math" w:cs="Times New Roman"/>
                          <w:szCs w:val="24"/>
                        </w:rPr>
                        <m:t>Net</m:t>
                      </m:r>
                    </m:e>
                    <m:sub>
                      <m:r>
                        <w:rPr>
                          <w:rFonts w:ascii="Cambria Math" w:hAnsi="Cambria Math" w:cs="Times New Roman"/>
                          <w:szCs w:val="24"/>
                        </w:rPr>
                        <m:t>k-1</m:t>
                      </m:r>
                    </m:sub>
                  </m:sSub>
                </m:e>
              </m:d>
              <m:r>
                <m:rPr>
                  <m:sty m:val="bi"/>
                </m:rPr>
                <w:rPr>
                  <w:rFonts w:ascii="Cambria Math" w:hAnsi="Cambria Math" w:cs="Times New Roman"/>
                  <w:szCs w:val="24"/>
                </w:rPr>
                <m:t xml:space="preserve"> </m:t>
              </m:r>
            </m:oMath>
            <w:r w:rsidRPr="0008336B">
              <w:rPr>
                <w:rFonts w:cs="Times New Roman"/>
                <w:b/>
                <w:szCs w:val="24"/>
              </w:rPr>
              <w:t>do</w:t>
            </w:r>
            <w:r w:rsidRPr="0008336B">
              <w:rPr>
                <w:rFonts w:cs="Times New Roman"/>
                <w:szCs w:val="24"/>
              </w:rPr>
              <w:t xml:space="preserve">        </w:t>
            </w:r>
          </w:p>
        </w:tc>
      </w:tr>
      <w:tr w:rsidR="00A30D28" w:rsidRPr="0008336B" w14:paraId="00089A8E" w14:textId="77777777" w:rsidTr="00580505">
        <w:tc>
          <w:tcPr>
            <w:tcW w:w="690" w:type="dxa"/>
            <w:tcBorders>
              <w:top w:val="nil"/>
              <w:left w:val="nil"/>
              <w:bottom w:val="nil"/>
              <w:right w:val="nil"/>
            </w:tcBorders>
          </w:tcPr>
          <w:p w14:paraId="5D385681" w14:textId="77777777" w:rsidR="00A30D28" w:rsidRPr="0008336B" w:rsidRDefault="00A30D28" w:rsidP="00580505">
            <w:pPr>
              <w:jc w:val="right"/>
            </w:pPr>
            <w:r w:rsidRPr="0008336B">
              <w:t>4</w:t>
            </w:r>
          </w:p>
        </w:tc>
        <w:tc>
          <w:tcPr>
            <w:tcW w:w="603" w:type="dxa"/>
            <w:tcBorders>
              <w:top w:val="nil"/>
              <w:left w:val="nil"/>
              <w:bottom w:val="nil"/>
              <w:right w:val="single" w:sz="4" w:space="0" w:color="auto"/>
            </w:tcBorders>
          </w:tcPr>
          <w:p w14:paraId="555B7432" w14:textId="77777777" w:rsidR="00A30D28" w:rsidRPr="0008336B" w:rsidRDefault="00A30D28" w:rsidP="00580505">
            <w:pPr>
              <w:spacing w:line="276" w:lineRule="auto"/>
              <w:rPr>
                <w:rFonts w:cs="Times New Roman"/>
                <w:b/>
                <w:szCs w:val="24"/>
              </w:rPr>
            </w:pPr>
          </w:p>
        </w:tc>
        <w:tc>
          <w:tcPr>
            <w:tcW w:w="524" w:type="dxa"/>
            <w:tcBorders>
              <w:top w:val="nil"/>
              <w:left w:val="single" w:sz="4" w:space="0" w:color="auto"/>
              <w:bottom w:val="nil"/>
              <w:right w:val="nil"/>
            </w:tcBorders>
          </w:tcPr>
          <w:p w14:paraId="30857A22" w14:textId="77777777" w:rsidR="00A30D28" w:rsidRPr="0008336B" w:rsidRDefault="00A30D28" w:rsidP="00580505">
            <w:pPr>
              <w:jc w:val="both"/>
              <w:rPr>
                <w:rFonts w:cs="Times New Roman"/>
                <w:b/>
                <w:szCs w:val="24"/>
              </w:rPr>
            </w:pPr>
          </w:p>
        </w:tc>
        <w:tc>
          <w:tcPr>
            <w:tcW w:w="443" w:type="dxa"/>
            <w:tcBorders>
              <w:top w:val="nil"/>
              <w:left w:val="single" w:sz="4" w:space="0" w:color="auto"/>
              <w:bottom w:val="nil"/>
              <w:right w:val="nil"/>
            </w:tcBorders>
          </w:tcPr>
          <w:p w14:paraId="0BAB2746" w14:textId="77777777" w:rsidR="00A30D28" w:rsidRPr="0008336B" w:rsidRDefault="00A30D28" w:rsidP="00580505">
            <w:pPr>
              <w:jc w:val="both"/>
              <w:rPr>
                <w:rFonts w:cs="Times New Roman"/>
                <w:b/>
                <w:szCs w:val="24"/>
              </w:rPr>
            </w:pPr>
          </w:p>
        </w:tc>
        <w:tc>
          <w:tcPr>
            <w:tcW w:w="6380" w:type="dxa"/>
            <w:tcBorders>
              <w:top w:val="nil"/>
              <w:left w:val="single" w:sz="4" w:space="0" w:color="auto"/>
              <w:bottom w:val="nil"/>
              <w:right w:val="nil"/>
            </w:tcBorders>
          </w:tcPr>
          <w:p w14:paraId="400E4F65" w14:textId="77777777" w:rsidR="00A30D28" w:rsidRPr="0008336B" w:rsidRDefault="00A30D28" w:rsidP="00580505">
            <w:pPr>
              <w:jc w:val="both"/>
              <w:rPr>
                <w:rFonts w:cs="Times New Roman"/>
                <w:b/>
                <w:szCs w:val="24"/>
              </w:rPr>
            </w:pPr>
            <m:oMath>
              <m:r>
                <w:rPr>
                  <w:rFonts w:ascii="Cambria Math" w:hAnsi="Cambria Math" w:cs="Times New Roman"/>
                  <w:szCs w:val="24"/>
                </w:rPr>
                <m:t xml:space="preserve">X ← </m:t>
              </m:r>
              <m:sSub>
                <m:sSubPr>
                  <m:ctrlPr>
                    <w:rPr>
                      <w:rFonts w:ascii="Cambria Math" w:hAnsi="Cambria Math" w:cs="Times New Roman"/>
                      <w:i/>
                      <w:szCs w:val="24"/>
                    </w:rPr>
                  </m:ctrlPr>
                </m:sSubPr>
                <m:e>
                  <m:sSub>
                    <m:sSubPr>
                      <m:ctrlPr>
                        <w:rPr>
                          <w:rFonts w:ascii="Cambria Math" w:eastAsiaTheme="minorHAnsi"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o</m:t>
                  </m:r>
                </m:sub>
              </m:sSub>
            </m:oMath>
            <w:r w:rsidRPr="0008336B">
              <w:rPr>
                <w:rFonts w:cs="Times New Roman"/>
                <w:szCs w:val="24"/>
              </w:rPr>
              <w:t xml:space="preserve">                    </w:t>
            </w:r>
            <w:r w:rsidRPr="0008336B">
              <w:rPr>
                <w:rFonts w:ascii="Cambria Math" w:hAnsi="Cambria Math" w:cs="Cambria Math"/>
                <w:color w:val="000000" w:themeColor="text1"/>
                <w:szCs w:val="24"/>
              </w:rPr>
              <w:t>⊳</w:t>
            </w:r>
            <w:r w:rsidRPr="0008336B">
              <w:rPr>
                <w:rFonts w:cs="Times New Roman"/>
                <w:szCs w:val="24"/>
              </w:rPr>
              <w:t xml:space="preserve"> set new inputs  </w:t>
            </w:r>
          </w:p>
        </w:tc>
      </w:tr>
      <w:tr w:rsidR="00A30D28" w:rsidRPr="0008336B" w14:paraId="5D2AEDDF" w14:textId="77777777" w:rsidTr="00580505">
        <w:tc>
          <w:tcPr>
            <w:tcW w:w="690" w:type="dxa"/>
            <w:tcBorders>
              <w:top w:val="nil"/>
              <w:left w:val="nil"/>
              <w:bottom w:val="nil"/>
              <w:right w:val="nil"/>
            </w:tcBorders>
          </w:tcPr>
          <w:p w14:paraId="651DEA4A" w14:textId="77777777" w:rsidR="00A30D28" w:rsidRPr="0008336B" w:rsidRDefault="00A30D28" w:rsidP="00580505">
            <w:pPr>
              <w:jc w:val="right"/>
            </w:pPr>
            <w:r w:rsidRPr="0008336B">
              <w:t>5</w:t>
            </w:r>
          </w:p>
        </w:tc>
        <w:tc>
          <w:tcPr>
            <w:tcW w:w="603" w:type="dxa"/>
            <w:tcBorders>
              <w:top w:val="nil"/>
              <w:left w:val="nil"/>
              <w:bottom w:val="nil"/>
              <w:right w:val="single" w:sz="4" w:space="0" w:color="auto"/>
            </w:tcBorders>
          </w:tcPr>
          <w:p w14:paraId="47B1F545" w14:textId="77777777" w:rsidR="00A30D28" w:rsidRPr="0008336B" w:rsidRDefault="00A30D28" w:rsidP="00580505">
            <w:pPr>
              <w:spacing w:line="276" w:lineRule="auto"/>
              <w:rPr>
                <w:rFonts w:cs="Times New Roman"/>
                <w:b/>
                <w:szCs w:val="24"/>
              </w:rPr>
            </w:pPr>
          </w:p>
        </w:tc>
        <w:tc>
          <w:tcPr>
            <w:tcW w:w="7347" w:type="dxa"/>
            <w:gridSpan w:val="3"/>
            <w:tcBorders>
              <w:top w:val="nil"/>
              <w:left w:val="single" w:sz="4" w:space="0" w:color="auto"/>
              <w:bottom w:val="nil"/>
              <w:right w:val="nil"/>
            </w:tcBorders>
          </w:tcPr>
          <w:p w14:paraId="111B3E1F" w14:textId="77777777" w:rsidR="00A30D28" w:rsidRPr="0008336B" w:rsidRDefault="00DC3331" w:rsidP="00580505">
            <w:pPr>
              <w:rPr>
                <w:rFonts w:eastAsiaTheme="minorHAnsi" w:cs="Times New Roman"/>
                <w:lang w:val="fr-FR"/>
              </w:rPr>
            </w:pPr>
            <m:oMath>
              <m:sSub>
                <m:sSubPr>
                  <m:ctrlPr>
                    <w:rPr>
                      <w:rFonts w:ascii="Cambria Math" w:eastAsiaTheme="minorHAnsi" w:hAnsi="Cambria Math" w:cs="Times New Roman"/>
                      <w:i/>
                      <w:lang w:eastAsia="en-US"/>
                    </w:rPr>
                  </m:ctrlPr>
                </m:sSubPr>
                <m:e>
                  <m:r>
                    <w:rPr>
                      <w:rFonts w:ascii="Cambria Math" w:hAnsi="Cambria Math" w:cs="Times New Roman"/>
                    </w:rPr>
                    <m:t>E</m:t>
                  </m:r>
                </m:e>
                <m:sub>
                  <m:r>
                    <w:rPr>
                      <w:rFonts w:ascii="Cambria Math" w:hAnsi="Cambria Math" w:cs="Times New Roman"/>
                    </w:rPr>
                    <m:t>p</m:t>
                  </m:r>
                </m:sub>
              </m:sSub>
              <m:r>
                <w:rPr>
                  <w:rFonts w:ascii="Cambria Math" w:hAnsi="Cambria Math" w:cs="Times New Roman"/>
                </w:rPr>
                <m:t xml:space="preserve"> ←0</m:t>
              </m:r>
            </m:oMath>
            <w:r w:rsidR="00A30D28" w:rsidRPr="0008336B">
              <w:rPr>
                <w:rFonts w:cs="Times New Roman"/>
              </w:rPr>
              <w:t xml:space="preserve">                           </w:t>
            </w:r>
            <w:r w:rsidR="00A30D28" w:rsidRPr="0008336B">
              <w:rPr>
                <w:rFonts w:ascii="Cambria Math" w:hAnsi="Cambria Math" w:cs="Cambria Math"/>
                <w:color w:val="000000" w:themeColor="text1"/>
                <w:szCs w:val="24"/>
              </w:rPr>
              <w:t>⊳</w:t>
            </w:r>
            <w:r w:rsidR="00A30D28" w:rsidRPr="0008336B">
              <w:rPr>
                <w:rFonts w:cs="Times New Roman"/>
              </w:rPr>
              <w:t xml:space="preserve"> Initialize errors  </w:t>
            </w:r>
          </w:p>
        </w:tc>
      </w:tr>
      <w:tr w:rsidR="00A30D28" w:rsidRPr="0008336B" w14:paraId="32058640" w14:textId="77777777" w:rsidTr="00580505">
        <w:tc>
          <w:tcPr>
            <w:tcW w:w="690" w:type="dxa"/>
            <w:tcBorders>
              <w:top w:val="nil"/>
              <w:left w:val="nil"/>
              <w:bottom w:val="nil"/>
              <w:right w:val="nil"/>
            </w:tcBorders>
          </w:tcPr>
          <w:p w14:paraId="52F47035" w14:textId="77777777" w:rsidR="00A30D28" w:rsidRPr="0008336B" w:rsidRDefault="00A30D28" w:rsidP="00580505">
            <w:pPr>
              <w:jc w:val="right"/>
            </w:pPr>
            <w:r w:rsidRPr="0008336B">
              <w:t>6</w:t>
            </w:r>
          </w:p>
        </w:tc>
        <w:tc>
          <w:tcPr>
            <w:tcW w:w="7950" w:type="dxa"/>
            <w:gridSpan w:val="4"/>
            <w:tcBorders>
              <w:top w:val="nil"/>
              <w:left w:val="nil"/>
              <w:bottom w:val="nil"/>
              <w:right w:val="single" w:sz="4" w:space="0" w:color="auto"/>
            </w:tcBorders>
          </w:tcPr>
          <w:p w14:paraId="06818630" w14:textId="77777777" w:rsidR="00A30D28" w:rsidRPr="0008336B" w:rsidRDefault="00A30D28" w:rsidP="00580505">
            <w:pPr>
              <w:rPr>
                <w:rFonts w:eastAsia="Calibri" w:cs="Times New Roman"/>
                <w:szCs w:val="24"/>
              </w:rPr>
            </w:pPr>
            <w:r w:rsidRPr="0008336B">
              <w:rPr>
                <w:rFonts w:cs="Times New Roman"/>
                <w:b/>
                <w:szCs w:val="24"/>
              </w:rPr>
              <w:t>for</w:t>
            </w:r>
            <m:oMath>
              <m:r>
                <w:rPr>
                  <w:rFonts w:ascii="Cambria Math" w:hAnsi="Cambria Math" w:cs="Times New Roman"/>
                  <w:szCs w:val="24"/>
                </w:rPr>
                <m:t xml:space="preserve"> </m:t>
              </m:r>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r>
                <w:rPr>
                  <w:rFonts w:ascii="Cambria Math" w:hAnsi="Cambria Math" w:cs="Times New Roman"/>
                  <w:szCs w:val="24"/>
                </w:rPr>
                <m:t xml:space="preserve"> ←1 </m:t>
              </m:r>
            </m:oMath>
            <w:r w:rsidRPr="0008336B">
              <w:rPr>
                <w:rFonts w:cs="Times New Roman"/>
                <w:b/>
                <w:szCs w:val="24"/>
              </w:rPr>
              <w:t>to</w:t>
            </w:r>
            <m:oMath>
              <m:r>
                <w:rPr>
                  <w:rFonts w:ascii="Cambria Math" w:hAnsi="Cambria Math" w:cs="Times New Roman"/>
                  <w:szCs w:val="24"/>
                </w:rPr>
                <m:t xml:space="preserve">  </m:t>
              </m:r>
              <m:d>
                <m:dPr>
                  <m:begChr m:val="{"/>
                  <m:endChr m:val="}"/>
                  <m:ctrlPr>
                    <w:rPr>
                      <w:rFonts w:ascii="Cambria Math" w:hAnsi="Cambria Math" w:cs="Times New Roman"/>
                      <w:i/>
                      <w:szCs w:val="24"/>
                    </w:rPr>
                  </m:ctrlPr>
                </m:dPr>
                <m:e>
                  <m:sSub>
                    <m:sSubPr>
                      <m:ctrlPr>
                        <w:rPr>
                          <w:rFonts w:ascii="Cambria Math" w:hAnsi="Cambria Math" w:cs="Times New Roman"/>
                          <w:i/>
                          <w:szCs w:val="24"/>
                          <w:lang w:eastAsia="en-US"/>
                        </w:rPr>
                      </m:ctrlPr>
                    </m:sSubPr>
                    <m:e>
                      <m:r>
                        <w:rPr>
                          <w:rFonts w:ascii="Cambria Math" w:hAnsi="Cambria Math" w:cs="Times New Roman"/>
                          <w:szCs w:val="24"/>
                        </w:rPr>
                        <m:t>Net</m:t>
                      </m:r>
                    </m:e>
                    <m:sub>
                      <m:r>
                        <w:rPr>
                          <w:rFonts w:ascii="Cambria Math" w:hAnsi="Cambria Math" w:cs="Times New Roman"/>
                          <w:szCs w:val="24"/>
                        </w:rPr>
                        <m:t>i</m:t>
                      </m:r>
                    </m:sub>
                  </m:sSub>
                </m:e>
              </m:d>
              <m:r>
                <w:rPr>
                  <w:rFonts w:ascii="Cambria Math" w:hAnsi="Cambria Math" w:cs="Times New Roman"/>
                  <w:szCs w:val="24"/>
                </w:rPr>
                <m:t xml:space="preserve"> </m:t>
              </m:r>
            </m:oMath>
            <w:r w:rsidRPr="0008336B">
              <w:rPr>
                <w:rFonts w:cs="Times New Roman"/>
                <w:b/>
                <w:szCs w:val="24"/>
              </w:rPr>
              <w:t>do</w:t>
            </w:r>
            <w:r w:rsidRPr="0008336B">
              <w:rPr>
                <w:rFonts w:cs="Times New Roman"/>
                <w:szCs w:val="24"/>
              </w:rPr>
              <w:t xml:space="preserve">  </w:t>
            </w:r>
          </w:p>
        </w:tc>
      </w:tr>
      <w:tr w:rsidR="00A30D28" w:rsidRPr="0008336B" w14:paraId="170F3861" w14:textId="77777777" w:rsidTr="00580505">
        <w:tc>
          <w:tcPr>
            <w:tcW w:w="690" w:type="dxa"/>
            <w:tcBorders>
              <w:top w:val="nil"/>
              <w:left w:val="nil"/>
              <w:bottom w:val="nil"/>
              <w:right w:val="nil"/>
            </w:tcBorders>
          </w:tcPr>
          <w:p w14:paraId="18FC228A" w14:textId="77777777" w:rsidR="00A30D28" w:rsidRPr="0008336B" w:rsidRDefault="00A30D28" w:rsidP="00580505">
            <w:pPr>
              <w:jc w:val="right"/>
            </w:pPr>
            <w:r w:rsidRPr="0008336B">
              <w:t>7</w:t>
            </w:r>
          </w:p>
        </w:tc>
        <w:tc>
          <w:tcPr>
            <w:tcW w:w="603" w:type="dxa"/>
            <w:tcBorders>
              <w:top w:val="nil"/>
              <w:left w:val="nil"/>
              <w:bottom w:val="nil"/>
              <w:right w:val="single" w:sz="4" w:space="0" w:color="auto"/>
            </w:tcBorders>
          </w:tcPr>
          <w:p w14:paraId="1BC5C115" w14:textId="77777777" w:rsidR="00A30D28" w:rsidRPr="0008336B" w:rsidRDefault="00A30D28" w:rsidP="00580505">
            <w:pPr>
              <w:spacing w:line="276" w:lineRule="auto"/>
              <w:rPr>
                <w:rFonts w:cs="Times New Roman"/>
                <w:b/>
                <w:szCs w:val="24"/>
              </w:rPr>
            </w:pPr>
          </w:p>
        </w:tc>
        <w:tc>
          <w:tcPr>
            <w:tcW w:w="7347" w:type="dxa"/>
            <w:gridSpan w:val="3"/>
            <w:tcBorders>
              <w:top w:val="nil"/>
              <w:left w:val="single" w:sz="4" w:space="0" w:color="auto"/>
              <w:bottom w:val="nil"/>
              <w:right w:val="nil"/>
            </w:tcBorders>
          </w:tcPr>
          <w:p w14:paraId="0C8CF7E8" w14:textId="77777777" w:rsidR="00A30D28" w:rsidRPr="0008336B" w:rsidRDefault="00A30D28" w:rsidP="00580505">
            <w:pPr>
              <w:jc w:val="both"/>
              <w:rPr>
                <w:rFonts w:cs="Times New Roman"/>
                <w:szCs w:val="24"/>
              </w:rPr>
            </w:pPr>
            <w:r w:rsidRPr="0008336B">
              <w:rPr>
                <w:rFonts w:cs="Times New Roman"/>
                <w:b/>
                <w:szCs w:val="24"/>
              </w:rPr>
              <w:t>for</w:t>
            </w:r>
            <m:oMath>
              <m:r>
                <w:rPr>
                  <w:rFonts w:ascii="Cambria Math" w:hAnsi="Cambria Math" w:cs="Times New Roman"/>
                  <w:szCs w:val="24"/>
                </w:rPr>
                <m:t xml:space="preserve"> i←1</m:t>
              </m:r>
              <m:r>
                <m:rPr>
                  <m:sty m:val="bi"/>
                </m:rPr>
                <w:rPr>
                  <w:rFonts w:ascii="Cambria Math" w:hAnsi="Cambria Math" w:cs="Times New Roman"/>
                  <w:szCs w:val="24"/>
                </w:rPr>
                <m:t xml:space="preserve"> </m:t>
              </m:r>
            </m:oMath>
            <w:r w:rsidRPr="0008336B">
              <w:rPr>
                <w:rFonts w:cs="Times New Roman"/>
                <w:b/>
                <w:szCs w:val="24"/>
              </w:rPr>
              <w:t>to</w:t>
            </w:r>
            <m:oMath>
              <m:r>
                <w:rPr>
                  <w:rFonts w:ascii="Cambria Math" w:hAnsi="Cambria Math" w:cs="Times New Roman"/>
                  <w:szCs w:val="24"/>
                </w:rPr>
                <m:t xml:space="preserve"> </m:t>
              </m:r>
              <m:sSub>
                <m:sSubPr>
                  <m:ctrlPr>
                    <w:rPr>
                      <w:rFonts w:ascii="Cambria Math"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I</m:t>
                  </m:r>
                </m:sub>
              </m:sSub>
            </m:oMath>
            <w:r w:rsidRPr="0008336B">
              <w:rPr>
                <w:rFonts w:cs="Times New Roman"/>
                <w:szCs w:val="24"/>
              </w:rPr>
              <w:tab/>
            </w:r>
            <w:r w:rsidRPr="0008336B">
              <w:rPr>
                <w:rFonts w:cs="Times New Roman"/>
                <w:szCs w:val="24"/>
              </w:rPr>
              <w:tab/>
              <w:t xml:space="preserve">     </w:t>
            </w:r>
            <w:r w:rsidRPr="0008336B">
              <w:rPr>
                <w:rFonts w:ascii="Cambria Math" w:hAnsi="Cambria Math" w:cs="Cambria Math"/>
                <w:color w:val="000000" w:themeColor="text1"/>
                <w:szCs w:val="24"/>
              </w:rPr>
              <w:t>⊳</w:t>
            </w:r>
            <m:oMath>
              <m:sSub>
                <m:sSubPr>
                  <m:ctrlPr>
                    <w:rPr>
                      <w:rFonts w:ascii="Cambria Math"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 xml:space="preserve"> </m:t>
              </m:r>
            </m:oMath>
            <w:r w:rsidRPr="0008336B">
              <w:rPr>
                <w:rFonts w:cs="Times New Roman"/>
                <w:szCs w:val="24"/>
              </w:rPr>
              <w:t xml:space="preserve"> is the total number of input-layers </w:t>
            </w:r>
          </w:p>
        </w:tc>
      </w:tr>
      <w:tr w:rsidR="00A30D28" w:rsidRPr="0008336B" w14:paraId="57860497" w14:textId="77777777" w:rsidTr="00580505">
        <w:tc>
          <w:tcPr>
            <w:tcW w:w="690" w:type="dxa"/>
            <w:tcBorders>
              <w:top w:val="nil"/>
              <w:left w:val="nil"/>
              <w:bottom w:val="nil"/>
              <w:right w:val="nil"/>
            </w:tcBorders>
          </w:tcPr>
          <w:p w14:paraId="3DF2A473" w14:textId="77777777" w:rsidR="00A30D28" w:rsidRPr="0008336B" w:rsidRDefault="00A30D28" w:rsidP="00580505">
            <w:pPr>
              <w:jc w:val="right"/>
            </w:pPr>
            <w:r w:rsidRPr="0008336B">
              <w:t>8</w:t>
            </w:r>
          </w:p>
        </w:tc>
        <w:tc>
          <w:tcPr>
            <w:tcW w:w="603" w:type="dxa"/>
            <w:tcBorders>
              <w:top w:val="nil"/>
              <w:left w:val="nil"/>
              <w:bottom w:val="nil"/>
              <w:right w:val="single" w:sz="4" w:space="0" w:color="auto"/>
            </w:tcBorders>
          </w:tcPr>
          <w:p w14:paraId="209BA6FF" w14:textId="77777777" w:rsidR="00A30D28" w:rsidRPr="0008336B" w:rsidRDefault="00A30D28" w:rsidP="00580505">
            <w:pPr>
              <w:spacing w:line="276" w:lineRule="auto"/>
              <w:rPr>
                <w:rFonts w:cs="Times New Roman"/>
                <w:b/>
                <w:szCs w:val="24"/>
              </w:rPr>
            </w:pPr>
          </w:p>
        </w:tc>
        <w:tc>
          <w:tcPr>
            <w:tcW w:w="524" w:type="dxa"/>
            <w:tcBorders>
              <w:top w:val="nil"/>
              <w:left w:val="single" w:sz="4" w:space="0" w:color="auto"/>
              <w:bottom w:val="nil"/>
              <w:right w:val="nil"/>
            </w:tcBorders>
          </w:tcPr>
          <w:p w14:paraId="0E62489A" w14:textId="77777777" w:rsidR="00A30D28" w:rsidRPr="0008336B" w:rsidRDefault="00A30D28" w:rsidP="00580505">
            <w:pPr>
              <w:rPr>
                <w:rFonts w:cs="Times New Roman"/>
                <w:b/>
                <w:szCs w:val="24"/>
              </w:rPr>
            </w:pPr>
          </w:p>
        </w:tc>
        <w:tc>
          <w:tcPr>
            <w:tcW w:w="6823" w:type="dxa"/>
            <w:gridSpan w:val="2"/>
            <w:tcBorders>
              <w:top w:val="nil"/>
              <w:left w:val="single" w:sz="4" w:space="0" w:color="auto"/>
              <w:bottom w:val="nil"/>
              <w:right w:val="nil"/>
            </w:tcBorders>
          </w:tcPr>
          <w:p w14:paraId="6B87E5C1" w14:textId="77777777" w:rsidR="00A30D28" w:rsidRPr="0008336B" w:rsidRDefault="00DC3331" w:rsidP="00580505">
            <w:pPr>
              <w:rPr>
                <w:rFonts w:eastAsiaTheme="minorHAnsi" w:cs="Times New Roman"/>
              </w:rPr>
            </w:pPr>
            <m:oMathPara>
              <m:oMathParaPr>
                <m:jc m:val="left"/>
              </m:oMathParaPr>
              <m:oMath>
                <m:sSup>
                  <m:sSupPr>
                    <m:ctrlPr>
                      <w:rPr>
                        <w:rFonts w:ascii="Cambria Math" w:hAnsi="Cambria Math" w:cs="Times New Roman"/>
                        <w:i/>
                        <w:szCs w:val="24"/>
                      </w:rPr>
                    </m:ctrlPr>
                  </m:sSupPr>
                  <m:e>
                    <m:sSub>
                      <m:sSubPr>
                        <m:ctrlPr>
                          <w:rPr>
                            <w:rFonts w:ascii="Cambria Math" w:hAnsi="Cambria Math" w:cs="Times New Roman"/>
                            <w:i/>
                            <w:szCs w:val="24"/>
                          </w:rPr>
                        </m:ctrlPr>
                      </m:sSubPr>
                      <m:e>
                        <m:sSub>
                          <m:sSubPr>
                            <m:ctrlPr>
                              <w:rPr>
                                <w:rFonts w:ascii="Cambria Math" w:eastAsiaTheme="minorHAnsi"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e>
                  <m:sup>
                    <m:r>
                      <w:rPr>
                        <w:rFonts w:ascii="Cambria Math" w:hAnsi="Cambria Math" w:cs="Times New Roman"/>
                        <w:szCs w:val="24"/>
                      </w:rPr>
                      <m:t>(i)</m:t>
                    </m:r>
                  </m:sup>
                </m:sSup>
                <m:r>
                  <w:rPr>
                    <w:rFonts w:ascii="Cambria Math" w:hAnsi="Cambria Math" w:cs="Times New Roman"/>
                    <w:szCs w:val="24"/>
                  </w:rPr>
                  <m:t xml:space="preserve">← </m:t>
                </m:r>
                <m:sSup>
                  <m:sSupPr>
                    <m:ctrlPr>
                      <w:rPr>
                        <w:rFonts w:ascii="Cambria Math" w:hAnsi="Cambria Math" w:cs="Times New Roman"/>
                        <w:i/>
                        <w:szCs w:val="24"/>
                      </w:rPr>
                    </m:ctrlPr>
                  </m:sSupPr>
                  <m:e>
                    <m:sSub>
                      <m:sSubPr>
                        <m:ctrlPr>
                          <w:rPr>
                            <w:rFonts w:ascii="Cambria Math" w:hAnsi="Cambria Math" w:cs="Times New Roman"/>
                            <w:i/>
                            <w:szCs w:val="24"/>
                          </w:rPr>
                        </m:ctrlPr>
                      </m:sSubPr>
                      <m:e>
                        <m:sSub>
                          <m:sSubPr>
                            <m:ctrlPr>
                              <w:rPr>
                                <w:rFonts w:ascii="Cambria Math" w:eastAsiaTheme="minorHAnsi"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e>
                  <m:sup>
                    <m:r>
                      <w:rPr>
                        <w:rFonts w:ascii="Cambria Math" w:hAnsi="Cambria Math" w:cs="Times New Roman"/>
                        <w:szCs w:val="24"/>
                      </w:rPr>
                      <m:t>(i)</m:t>
                    </m:r>
                  </m:sup>
                </m:sSup>
                <m:r>
                  <w:rPr>
                    <w:rFonts w:ascii="Cambria Math" w:hAnsi="Cambria Math" w:cs="Times New Roman"/>
                    <w:szCs w:val="24"/>
                  </w:rPr>
                  <m:t xml:space="preserve">-α </m:t>
                </m:r>
                <m:sSub>
                  <m:sSubPr>
                    <m:ctrlPr>
                      <w:rPr>
                        <w:rFonts w:ascii="Cambria Math" w:hAnsi="Cambria Math" w:cs="Times New Roman"/>
                        <w:i/>
                        <w:szCs w:val="24"/>
                      </w:rPr>
                    </m:ctrlPr>
                  </m:sSubPr>
                  <m:e>
                    <m:sSub>
                      <m:sSubPr>
                        <m:ctrlPr>
                          <w:rPr>
                            <w:rFonts w:ascii="Cambria Math" w:eastAsiaTheme="minorHAnsi"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 xml:space="preserve">X </m:t>
                    </m:r>
                  </m:e>
                  <m:sub>
                    <m:r>
                      <w:rPr>
                        <w:rFonts w:ascii="Cambria Math" w:hAnsi="Cambria Math" w:cs="Times New Roman"/>
                        <w:szCs w:val="24"/>
                      </w:rPr>
                      <m:t>i</m:t>
                    </m:r>
                  </m:sub>
                </m:sSub>
              </m:oMath>
            </m:oMathPara>
          </w:p>
        </w:tc>
      </w:tr>
      <w:tr w:rsidR="00A30D28" w:rsidRPr="0008336B" w14:paraId="12E92D64" w14:textId="77777777" w:rsidTr="00580505">
        <w:tc>
          <w:tcPr>
            <w:tcW w:w="690" w:type="dxa"/>
            <w:tcBorders>
              <w:top w:val="nil"/>
              <w:left w:val="nil"/>
              <w:bottom w:val="nil"/>
              <w:right w:val="nil"/>
            </w:tcBorders>
          </w:tcPr>
          <w:p w14:paraId="4B6AE8DA" w14:textId="77777777" w:rsidR="00A30D28" w:rsidRPr="0008336B" w:rsidRDefault="00A30D28" w:rsidP="00580505">
            <w:pPr>
              <w:jc w:val="right"/>
            </w:pPr>
            <w:r w:rsidRPr="0008336B">
              <w:t>9</w:t>
            </w:r>
          </w:p>
        </w:tc>
        <w:tc>
          <w:tcPr>
            <w:tcW w:w="603" w:type="dxa"/>
            <w:tcBorders>
              <w:top w:val="nil"/>
              <w:left w:val="nil"/>
              <w:bottom w:val="nil"/>
              <w:right w:val="single" w:sz="4" w:space="0" w:color="auto"/>
            </w:tcBorders>
          </w:tcPr>
          <w:p w14:paraId="5F73BE6C" w14:textId="77777777" w:rsidR="00A30D28" w:rsidRPr="0008336B" w:rsidRDefault="00A30D28" w:rsidP="00580505">
            <w:pPr>
              <w:spacing w:line="276" w:lineRule="auto"/>
              <w:rPr>
                <w:rFonts w:cs="Times New Roman"/>
                <w:b/>
                <w:szCs w:val="24"/>
              </w:rPr>
            </w:pPr>
          </w:p>
        </w:tc>
        <w:tc>
          <w:tcPr>
            <w:tcW w:w="524" w:type="dxa"/>
            <w:tcBorders>
              <w:top w:val="nil"/>
              <w:left w:val="single" w:sz="4" w:space="0" w:color="auto"/>
              <w:bottom w:val="nil"/>
              <w:right w:val="nil"/>
            </w:tcBorders>
          </w:tcPr>
          <w:p w14:paraId="765D1D28" w14:textId="77777777" w:rsidR="00A30D28" w:rsidRPr="0008336B" w:rsidRDefault="00A30D28" w:rsidP="00580505">
            <w:pPr>
              <w:rPr>
                <w:rFonts w:cs="Times New Roman"/>
                <w:b/>
                <w:szCs w:val="24"/>
              </w:rPr>
            </w:pPr>
          </w:p>
        </w:tc>
        <w:tc>
          <w:tcPr>
            <w:tcW w:w="6823" w:type="dxa"/>
            <w:gridSpan w:val="2"/>
            <w:tcBorders>
              <w:top w:val="nil"/>
              <w:left w:val="single" w:sz="4" w:space="0" w:color="auto"/>
              <w:bottom w:val="nil"/>
              <w:right w:val="nil"/>
            </w:tcBorders>
          </w:tcPr>
          <w:p w14:paraId="6D348542" w14:textId="77777777" w:rsidR="00A30D28" w:rsidRPr="0008336B" w:rsidRDefault="00DC3331" w:rsidP="00580505">
            <w:pPr>
              <w:jc w:val="both"/>
              <w:rPr>
                <w:rFonts w:eastAsiaTheme="minorHAnsi" w:cs="Times New Roman"/>
                <w:szCs w:val="24"/>
              </w:rPr>
            </w:pPr>
            <m:oMath>
              <m:sSup>
                <m:sSupPr>
                  <m:ctrlPr>
                    <w:rPr>
                      <w:rFonts w:ascii="Cambria Math" w:hAnsi="Cambria Math" w:cs="Times New Roman"/>
                      <w:i/>
                      <w:szCs w:val="24"/>
                      <w:lang w:eastAsia="en-US"/>
                    </w:rPr>
                  </m:ctrlPr>
                </m:sSupPr>
                <m:e>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e>
                <m:sup>
                  <m:r>
                    <w:rPr>
                      <w:rFonts w:ascii="Cambria Math" w:hAnsi="Cambria Math" w:cs="Times New Roman"/>
                      <w:szCs w:val="24"/>
                    </w:rPr>
                    <m:t>(</m:t>
                  </m:r>
                  <m:sSub>
                    <m:sSubPr>
                      <m:ctrlPr>
                        <w:rPr>
                          <w:rFonts w:ascii="Cambria Math"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m:t>
                  </m:r>
                </m:sup>
              </m:sSup>
              <m:r>
                <w:rPr>
                  <w:rFonts w:ascii="Cambria Math" w:hAnsi="Cambria Math" w:cs="Times New Roman"/>
                  <w:szCs w:val="24"/>
                </w:rPr>
                <m:t xml:space="preserve">← </m:t>
              </m:r>
              <m:sSup>
                <m:sSupPr>
                  <m:ctrlPr>
                    <w:rPr>
                      <w:rFonts w:ascii="Cambria Math" w:hAnsi="Cambria Math" w:cs="Times New Roman"/>
                      <w:i/>
                      <w:szCs w:val="24"/>
                      <w:lang w:eastAsia="en-US"/>
                    </w:rPr>
                  </m:ctrlPr>
                </m:sSupPr>
                <m:e>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w</m:t>
                      </m:r>
                    </m:sub>
                  </m:sSub>
                </m:e>
                <m:sup>
                  <m:r>
                    <w:rPr>
                      <w:rFonts w:ascii="Cambria Math" w:hAnsi="Cambria Math" w:cs="Times New Roman"/>
                      <w:szCs w:val="24"/>
                    </w:rPr>
                    <m:t>(</m:t>
                  </m:r>
                  <m:sSub>
                    <m:sSubPr>
                      <m:ctrlPr>
                        <w:rPr>
                          <w:rFonts w:ascii="Cambria Math"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m:t>
                  </m:r>
                </m:sup>
              </m:sSup>
              <m:r>
                <w:rPr>
                  <w:rFonts w:ascii="Cambria Math" w:hAnsi="Cambria Math" w:cs="Times New Roman"/>
                  <w:szCs w:val="24"/>
                </w:rPr>
                <m:t xml:space="preserve">-α </m:t>
              </m:r>
              <m:sSub>
                <m:sSubPr>
                  <m:ctrlPr>
                    <w:rPr>
                      <w:rFonts w:ascii="Cambria Math" w:hAnsi="Cambria Math" w:cs="Times New Roman"/>
                      <w:i/>
                      <w:szCs w:val="24"/>
                      <w:lang w:eastAsia="en-US"/>
                    </w:rPr>
                  </m:ctrlPr>
                </m:sSubPr>
                <m:e>
                  <m:sSub>
                    <m:sSubPr>
                      <m:ctrlPr>
                        <w:rPr>
                          <w:rFonts w:ascii="Cambria Math" w:eastAsiaTheme="minorHAnsi" w:hAnsi="Cambria Math" w:cs="Times New Roman"/>
                          <w:i/>
                          <w:szCs w:val="24"/>
                          <w:lang w:eastAsia="en-US"/>
                        </w:rPr>
                      </m:ctrlPr>
                    </m:sSubPr>
                    <m:e>
                      <m:r>
                        <w:rPr>
                          <w:rFonts w:ascii="Cambria Math" w:hAnsi="Cambria Math" w:cs="Times New Roman"/>
                          <w:szCs w:val="24"/>
                        </w:rPr>
                        <m:t>n</m:t>
                      </m:r>
                    </m:e>
                    <m:sub>
                      <m:r>
                        <w:rPr>
                          <w:rFonts w:ascii="Cambria Math" w:hAnsi="Cambria Math" w:cs="Times New Roman"/>
                          <w:szCs w:val="24"/>
                        </w:rPr>
                        <m:t>Net</m:t>
                      </m:r>
                    </m:sub>
                  </m:sSub>
                </m:e>
                <m:sub>
                  <m:r>
                    <w:rPr>
                      <w:rFonts w:ascii="Cambria Math" w:hAnsi="Cambria Math" w:cs="Times New Roman"/>
                      <w:szCs w:val="24"/>
                    </w:rPr>
                    <m:t>∆</m:t>
                  </m:r>
                </m:sub>
              </m:sSub>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add weight via index </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oMath>
          </w:p>
        </w:tc>
      </w:tr>
      <w:tr w:rsidR="00A30D28" w:rsidRPr="0008336B" w14:paraId="7A770A4C" w14:textId="77777777" w:rsidTr="00580505">
        <w:tc>
          <w:tcPr>
            <w:tcW w:w="690" w:type="dxa"/>
            <w:tcBorders>
              <w:top w:val="nil"/>
              <w:left w:val="nil"/>
              <w:bottom w:val="single" w:sz="4" w:space="0" w:color="auto"/>
              <w:right w:val="nil"/>
            </w:tcBorders>
          </w:tcPr>
          <w:p w14:paraId="167F04E9" w14:textId="77777777" w:rsidR="00A30D28" w:rsidRPr="0008336B" w:rsidRDefault="00A30D28" w:rsidP="00580505">
            <w:pPr>
              <w:jc w:val="right"/>
              <w:rPr>
                <w:rFonts w:cs="Times New Roman"/>
                <w:szCs w:val="24"/>
              </w:rPr>
            </w:pPr>
          </w:p>
        </w:tc>
        <w:tc>
          <w:tcPr>
            <w:tcW w:w="7950" w:type="dxa"/>
            <w:gridSpan w:val="4"/>
            <w:tcBorders>
              <w:top w:val="nil"/>
              <w:left w:val="nil"/>
              <w:bottom w:val="single" w:sz="4" w:space="0" w:color="auto"/>
              <w:right w:val="nil"/>
            </w:tcBorders>
          </w:tcPr>
          <w:p w14:paraId="21EC1F3C" w14:textId="77777777" w:rsidR="00A30D28" w:rsidRPr="0008336B" w:rsidRDefault="00A30D28" w:rsidP="00580505">
            <w:pPr>
              <w:rPr>
                <w:rFonts w:eastAsiaTheme="minorHAnsi" w:cs="Times New Roman"/>
                <w:szCs w:val="24"/>
              </w:rPr>
            </w:pPr>
          </w:p>
        </w:tc>
      </w:tr>
    </w:tbl>
    <w:p w14:paraId="43D30D14" w14:textId="77777777" w:rsidR="00A30D28" w:rsidRPr="0008336B" w:rsidRDefault="00A30D28" w:rsidP="00A30D28">
      <w:pPr>
        <w:spacing w:after="0"/>
      </w:pPr>
    </w:p>
    <w:p w14:paraId="12A9A1B1" w14:textId="77777777" w:rsidR="00A30D28" w:rsidRPr="0008336B" w:rsidRDefault="00A30D28" w:rsidP="00A30D28">
      <w:pPr>
        <w:pStyle w:val="ListParagraph"/>
        <w:numPr>
          <w:ilvl w:val="0"/>
          <w:numId w:val="31"/>
        </w:numPr>
        <w:spacing w:after="0" w:line="480" w:lineRule="auto"/>
        <w:jc w:val="both"/>
        <w:rPr>
          <w:rFonts w:cs="Times New Roman"/>
          <w:i/>
          <w:szCs w:val="24"/>
        </w:rPr>
      </w:pPr>
      <w:r w:rsidRPr="0008336B">
        <w:rPr>
          <w:rFonts w:cs="Times New Roman"/>
          <w:i/>
          <w:szCs w:val="24"/>
        </w:rPr>
        <w:t xml:space="preserve">Stage 5: Training the X generated from database </w:t>
      </w:r>
      <m:oMath>
        <m:r>
          <m:rPr>
            <m:sty m:val="p"/>
          </m:rPr>
          <w:rPr>
            <w:rFonts w:ascii="Cambria Math" w:hAnsi="Cambria Math" w:cs="Times New Roman"/>
          </w:rPr>
          <m:t>Γ</m:t>
        </m:r>
      </m:oMath>
      <w:r w:rsidRPr="0008336B">
        <w:rPr>
          <w:rFonts w:cs="Times New Roman"/>
          <w:i/>
          <w:szCs w:val="24"/>
        </w:rPr>
        <w:t xml:space="preserve"> </w:t>
      </w:r>
    </w:p>
    <w:p w14:paraId="10ACCC95" w14:textId="77777777" w:rsidR="00A30D28" w:rsidRPr="0008336B" w:rsidRDefault="00A30D28" w:rsidP="00A30D28">
      <w:pPr>
        <w:spacing w:after="0" w:line="480" w:lineRule="auto"/>
        <w:jc w:val="both"/>
        <w:rPr>
          <w:rFonts w:cs="Times New Roman"/>
          <w:szCs w:val="23"/>
          <w:shd w:val="clear" w:color="auto" w:fill="FFFFFF"/>
        </w:rPr>
      </w:pPr>
      <w:r w:rsidRPr="0008336B">
        <w:rPr>
          <w:rFonts w:cs="Times New Roman"/>
          <w:szCs w:val="23"/>
          <w:shd w:val="clear" w:color="auto" w:fill="FFFFFF"/>
        </w:rPr>
        <w:t>This involves first looking for a fixed number of iteration (</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epoch</m:t>
            </m:r>
          </m:sub>
        </m:sSub>
      </m:oMath>
      <w:r w:rsidRPr="0008336B">
        <w:rPr>
          <w:rFonts w:cs="Times New Roman"/>
          <w:szCs w:val="23"/>
          <w:shd w:val="clear" w:color="auto" w:fill="FFFFFF"/>
        </w:rPr>
        <w:t xml:space="preserve"> ) and within each epoch, we update the network for each vector </w:t>
      </w:r>
      <m:oMath>
        <m:r>
          <w:rPr>
            <w:rFonts w:ascii="Cambria Math" w:hAnsi="Cambria Math" w:cs="Times New Roman"/>
            <w:szCs w:val="23"/>
            <w:shd w:val="clear" w:color="auto" w:fill="FFFFFF"/>
          </w:rPr>
          <m:t>x</m:t>
        </m:r>
      </m:oMath>
      <w:r w:rsidRPr="0008336B">
        <w:rPr>
          <w:rFonts w:cs="Times New Roman"/>
          <w:szCs w:val="23"/>
          <w:shd w:val="clear" w:color="auto" w:fill="FFFFFF"/>
        </w:rPr>
        <w:t xml:space="preserve"> in the training dataset</w:t>
      </w:r>
      <m:oMath>
        <m:r>
          <w:rPr>
            <w:rFonts w:ascii="Cambria Math" w:hAnsi="Cambria Math" w:cs="Times New Roman"/>
            <w:szCs w:val="23"/>
            <w:shd w:val="clear" w:color="auto" w:fill="FFFFFF"/>
          </w:rPr>
          <m:t xml:space="preserve"> X</m:t>
        </m:r>
      </m:oMath>
      <w:r w:rsidRPr="0008336B">
        <w:rPr>
          <w:rFonts w:cs="Times New Roman"/>
          <w:szCs w:val="23"/>
          <w:shd w:val="clear" w:color="auto" w:fill="FFFFFF"/>
        </w:rPr>
        <w:t>. The pseudocode is given as:</w:t>
      </w:r>
    </w:p>
    <w:tbl>
      <w:tblPr>
        <w:tblStyle w:val="TableGrid"/>
        <w:tblW w:w="0" w:type="auto"/>
        <w:tblInd w:w="0" w:type="dxa"/>
        <w:tblLook w:val="04A0" w:firstRow="1" w:lastRow="0" w:firstColumn="1" w:lastColumn="0" w:noHBand="0" w:noVBand="1"/>
      </w:tblPr>
      <w:tblGrid>
        <w:gridCol w:w="692"/>
        <w:gridCol w:w="594"/>
        <w:gridCol w:w="527"/>
        <w:gridCol w:w="439"/>
        <w:gridCol w:w="524"/>
        <w:gridCol w:w="5864"/>
      </w:tblGrid>
      <w:tr w:rsidR="00A30D28" w:rsidRPr="0008336B" w14:paraId="0BE4584E" w14:textId="77777777" w:rsidTr="00580505">
        <w:tc>
          <w:tcPr>
            <w:tcW w:w="8640" w:type="dxa"/>
            <w:gridSpan w:val="6"/>
            <w:tcBorders>
              <w:top w:val="single" w:sz="4" w:space="0" w:color="auto"/>
              <w:left w:val="nil"/>
              <w:bottom w:val="nil"/>
              <w:right w:val="nil"/>
            </w:tcBorders>
          </w:tcPr>
          <w:p w14:paraId="50313C55" w14:textId="77777777" w:rsidR="00A30D28" w:rsidRPr="0008336B" w:rsidRDefault="00A30D28" w:rsidP="00580505">
            <w:pPr>
              <w:spacing w:line="360" w:lineRule="auto"/>
              <w:jc w:val="both"/>
              <w:rPr>
                <w:rFonts w:cs="Times New Roman"/>
                <w:szCs w:val="24"/>
                <w:lang w:val="fr-FR"/>
              </w:rPr>
            </w:pPr>
            <w:r w:rsidRPr="0008336B">
              <w:rPr>
                <w:rFonts w:ascii="Copperplate Gothic Light" w:hAnsi="Copperplate Gothic Light" w:cs="Times New Roman"/>
                <w:szCs w:val="24"/>
              </w:rPr>
              <w:t>T</w:t>
            </w:r>
            <w:r w:rsidRPr="0008336B">
              <w:rPr>
                <w:rFonts w:ascii="Copperplate Gothic Light" w:hAnsi="Copperplate Gothic Light" w:cs="Times New Roman"/>
                <w:sz w:val="16"/>
                <w:szCs w:val="16"/>
              </w:rPr>
              <w:t>RAIN</w:t>
            </w:r>
            <w:r w:rsidRPr="0008336B">
              <w:rPr>
                <w:rFonts w:ascii="Copperplate Gothic Light" w:hAnsi="Copperplate Gothic Light" w:cs="Times New Roman"/>
                <w:szCs w:val="24"/>
              </w:rPr>
              <w:t>N</w:t>
            </w:r>
            <w:r w:rsidRPr="0008336B">
              <w:rPr>
                <w:rFonts w:ascii="Copperplate Gothic Light" w:hAnsi="Copperplate Gothic Light" w:cs="Times New Roman"/>
                <w:sz w:val="16"/>
                <w:szCs w:val="16"/>
              </w:rPr>
              <w:t>ET</w:t>
            </w:r>
            <m:oMath>
              <m:r>
                <w:rPr>
                  <w:rFonts w:ascii="Cambria Math" w:hAnsi="Cambria Math" w:cs="Times New Roman"/>
                  <w:szCs w:val="24"/>
                </w:rPr>
                <m:t xml:space="preserve">(Net, X, α=0.01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epoch</m:t>
                  </m:r>
                </m:sub>
              </m:sSub>
            </m:oMath>
            <w:r w:rsidRPr="0008336B">
              <w:rPr>
                <w:rFonts w:cs="Times New Roman"/>
                <w:szCs w:val="24"/>
              </w:rPr>
              <w:t xml:space="preserve">=20, </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o</m:t>
                  </m:r>
                </m:sub>
              </m:sSub>
              <m:r>
                <w:rPr>
                  <w:rFonts w:ascii="Cambria Math" w:hAnsi="Cambria Math" w:cs="Times New Roman"/>
                  <w:szCs w:val="24"/>
                </w:rPr>
                <m:t>=I)</m:t>
              </m:r>
            </m:oMath>
          </w:p>
        </w:tc>
      </w:tr>
      <w:tr w:rsidR="00A30D28" w:rsidRPr="0008336B" w14:paraId="31FB5D03" w14:textId="77777777" w:rsidTr="00580505">
        <w:tc>
          <w:tcPr>
            <w:tcW w:w="692" w:type="dxa"/>
            <w:tcBorders>
              <w:top w:val="nil"/>
              <w:left w:val="nil"/>
              <w:bottom w:val="nil"/>
              <w:right w:val="nil"/>
            </w:tcBorders>
          </w:tcPr>
          <w:p w14:paraId="521C707E" w14:textId="77777777" w:rsidR="00A30D28" w:rsidRPr="0008336B" w:rsidRDefault="00A30D28" w:rsidP="00580505">
            <w:pPr>
              <w:jc w:val="right"/>
            </w:pPr>
            <w:r w:rsidRPr="0008336B">
              <w:t>1</w:t>
            </w:r>
          </w:p>
        </w:tc>
        <w:tc>
          <w:tcPr>
            <w:tcW w:w="7948" w:type="dxa"/>
            <w:gridSpan w:val="5"/>
            <w:tcBorders>
              <w:top w:val="nil"/>
              <w:left w:val="nil"/>
              <w:bottom w:val="nil"/>
              <w:right w:val="nil"/>
            </w:tcBorders>
          </w:tcPr>
          <w:p w14:paraId="2814688B" w14:textId="77777777" w:rsidR="00A30D28" w:rsidRPr="0008336B" w:rsidRDefault="00A30D28" w:rsidP="00580505">
            <w:pPr>
              <w:jc w:val="both"/>
              <w:rPr>
                <w:rFonts w:cs="Times New Roman"/>
                <w:szCs w:val="24"/>
              </w:rPr>
            </w:pPr>
            <w:r w:rsidRPr="0008336B">
              <w:rPr>
                <w:rFonts w:cs="Times New Roman"/>
                <w:b/>
                <w:szCs w:val="24"/>
              </w:rPr>
              <w:t>for</w:t>
            </w:r>
            <m:oMath>
              <m:r>
                <w:rPr>
                  <w:rFonts w:ascii="Cambria Math" w:hAnsi="Cambria Math" w:cs="Times New Roman"/>
                  <w:szCs w:val="24"/>
                </w:rPr>
                <m:t xml:space="preserve"> t←1</m:t>
              </m:r>
            </m:oMath>
            <w:r w:rsidRPr="0008336B">
              <w:rPr>
                <w:rFonts w:cs="Times New Roman"/>
                <w:szCs w:val="24"/>
              </w:rPr>
              <w:t xml:space="preserve"> </w:t>
            </w:r>
            <w:r w:rsidRPr="0008336B">
              <w:rPr>
                <w:rFonts w:cs="Times New Roman"/>
                <w:b/>
                <w:szCs w:val="24"/>
              </w:rPr>
              <w:t>to</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epoch</m:t>
                  </m:r>
                </m:sub>
              </m:sSub>
              <m:r>
                <w:rPr>
                  <w:rFonts w:ascii="Cambria Math" w:hAnsi="Cambria Math" w:cs="Times New Roman"/>
                  <w:szCs w:val="24"/>
                </w:rPr>
                <m:t xml:space="preserve"> </m:t>
              </m:r>
            </m:oMath>
            <w:r w:rsidRPr="0008336B">
              <w:rPr>
                <w:rFonts w:cs="Times New Roman"/>
                <w:b/>
                <w:szCs w:val="24"/>
              </w:rPr>
              <w:t>do</w:t>
            </w:r>
            <m:oMath>
              <m:r>
                <w:rPr>
                  <w:rFonts w:ascii="Cambria Math" w:hAnsi="Cambria Math" w:cs="Times New Roman"/>
                  <w:szCs w:val="24"/>
                </w:rPr>
                <m:t xml:space="preserve"> </m:t>
              </m:r>
            </m:oMath>
            <w:r w:rsidRPr="0008336B">
              <w:rPr>
                <w:rFonts w:cs="Times New Roman"/>
                <w:szCs w:val="24"/>
              </w:rPr>
              <w:tab/>
            </w:r>
            <w:r w:rsidRPr="0008336B">
              <w:rPr>
                <w:rFonts w:cs="Times New Roman"/>
                <w:szCs w:val="24"/>
              </w:rPr>
              <w:tab/>
              <w:t xml:space="preserve">          </w:t>
            </w:r>
            <w:r w:rsidRPr="0008336B">
              <w:rPr>
                <w:rFonts w:ascii="Cambria Math" w:hAnsi="Cambria Math" w:cs="Cambria Math"/>
                <w:color w:val="000000" w:themeColor="text1"/>
                <w:szCs w:val="24"/>
              </w:rPr>
              <w:t>⊳</w:t>
            </w:r>
            <w:r w:rsidRPr="0008336B">
              <w:rPr>
                <w:rFonts w:cs="Times New Roman"/>
                <w:szCs w:val="24"/>
              </w:rPr>
              <w:t xml:space="preserve"> N is the number of iterations </w:t>
            </w:r>
          </w:p>
        </w:tc>
      </w:tr>
      <w:tr w:rsidR="00A30D28" w:rsidRPr="0008336B" w14:paraId="60A02A30" w14:textId="77777777" w:rsidTr="00580505">
        <w:tc>
          <w:tcPr>
            <w:tcW w:w="692" w:type="dxa"/>
            <w:tcBorders>
              <w:top w:val="nil"/>
              <w:left w:val="nil"/>
              <w:bottom w:val="nil"/>
              <w:right w:val="nil"/>
            </w:tcBorders>
          </w:tcPr>
          <w:p w14:paraId="132BFEA1" w14:textId="77777777" w:rsidR="00A30D28" w:rsidRPr="0008336B" w:rsidRDefault="00A30D28" w:rsidP="00580505">
            <w:pPr>
              <w:jc w:val="right"/>
            </w:pPr>
            <w:r w:rsidRPr="0008336B">
              <w:t>2</w:t>
            </w:r>
          </w:p>
        </w:tc>
        <w:tc>
          <w:tcPr>
            <w:tcW w:w="594" w:type="dxa"/>
            <w:tcBorders>
              <w:top w:val="nil"/>
              <w:left w:val="nil"/>
              <w:bottom w:val="nil"/>
              <w:right w:val="single" w:sz="4" w:space="0" w:color="auto"/>
            </w:tcBorders>
          </w:tcPr>
          <w:p w14:paraId="19D4255B" w14:textId="77777777" w:rsidR="00A30D28" w:rsidRPr="0008336B" w:rsidRDefault="00A30D28" w:rsidP="00580505">
            <w:pPr>
              <w:spacing w:line="276" w:lineRule="auto"/>
              <w:rPr>
                <w:rFonts w:cs="Times New Roman"/>
                <w:b/>
                <w:szCs w:val="24"/>
              </w:rPr>
            </w:pPr>
          </w:p>
        </w:tc>
        <w:tc>
          <w:tcPr>
            <w:tcW w:w="7354" w:type="dxa"/>
            <w:gridSpan w:val="4"/>
            <w:tcBorders>
              <w:top w:val="nil"/>
              <w:left w:val="single" w:sz="4" w:space="0" w:color="auto"/>
              <w:bottom w:val="nil"/>
              <w:right w:val="nil"/>
            </w:tcBorders>
          </w:tcPr>
          <w:p w14:paraId="7AA9D6BE" w14:textId="77777777" w:rsidR="00A30D28" w:rsidRPr="0008336B" w:rsidRDefault="00DC3331" w:rsidP="00580505">
            <w:pPr>
              <w:jc w:val="both"/>
              <w:rPr>
                <w:rFonts w:cs="Times New Roman"/>
                <w:szCs w:val="24"/>
              </w:rPr>
            </w:pPr>
            <m:oMath>
              <m:sSub>
                <m:sSubPr>
                  <m:ctrlPr>
                    <w:rPr>
                      <w:rFonts w:ascii="Cambria Math" w:hAnsi="Cambria Math" w:cs="Times New Roman"/>
                      <w:i/>
                      <w:szCs w:val="24"/>
                      <w:lang w:val="fr-FR" w:eastAsia="en-US"/>
                    </w:rPr>
                  </m:ctrlPr>
                </m:sSubPr>
                <m:e>
                  <m:r>
                    <w:rPr>
                      <w:rFonts w:ascii="Cambria Math" w:hAnsi="Cambria Math" w:cs="Times New Roman"/>
                      <w:szCs w:val="24"/>
                    </w:rPr>
                    <m:t>E</m:t>
                  </m:r>
                </m:e>
                <m:sub>
                  <m:r>
                    <w:rPr>
                      <w:rFonts w:ascii="Cambria Math" w:hAnsi="Cambria Math" w:cs="Times New Roman"/>
                      <w:szCs w:val="24"/>
                    </w:rPr>
                    <m:t>p</m:t>
                  </m:r>
                </m:sub>
              </m:sSub>
              <m:r>
                <w:rPr>
                  <w:rFonts w:ascii="Cambria Math" w:hAnsi="Cambria Math" w:cs="Times New Roman"/>
                  <w:szCs w:val="24"/>
                </w:rPr>
                <m:t>←0</m:t>
              </m:r>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sum of errors </w:t>
            </w:r>
          </w:p>
        </w:tc>
      </w:tr>
      <w:tr w:rsidR="00A30D28" w:rsidRPr="0008336B" w14:paraId="0EC90B5A" w14:textId="77777777" w:rsidTr="00580505">
        <w:tc>
          <w:tcPr>
            <w:tcW w:w="692" w:type="dxa"/>
            <w:tcBorders>
              <w:top w:val="nil"/>
              <w:left w:val="nil"/>
              <w:bottom w:val="nil"/>
              <w:right w:val="nil"/>
            </w:tcBorders>
          </w:tcPr>
          <w:p w14:paraId="7B7F5451" w14:textId="77777777" w:rsidR="00A30D28" w:rsidRPr="0008336B" w:rsidRDefault="00A30D28" w:rsidP="00580505">
            <w:pPr>
              <w:jc w:val="right"/>
            </w:pPr>
            <w:r w:rsidRPr="0008336B">
              <w:t>3</w:t>
            </w:r>
          </w:p>
        </w:tc>
        <w:tc>
          <w:tcPr>
            <w:tcW w:w="594" w:type="dxa"/>
            <w:tcBorders>
              <w:top w:val="nil"/>
              <w:left w:val="nil"/>
              <w:bottom w:val="nil"/>
              <w:right w:val="single" w:sz="4" w:space="0" w:color="auto"/>
            </w:tcBorders>
          </w:tcPr>
          <w:p w14:paraId="5ED2A24E"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51A98657" w14:textId="77777777" w:rsidR="00A30D28" w:rsidRPr="0008336B" w:rsidRDefault="00A30D28" w:rsidP="00580505">
            <w:pPr>
              <w:jc w:val="both"/>
              <w:rPr>
                <w:rFonts w:cs="Times New Roman"/>
                <w:b/>
                <w:szCs w:val="24"/>
              </w:rPr>
            </w:pPr>
          </w:p>
        </w:tc>
        <w:tc>
          <w:tcPr>
            <w:tcW w:w="6827" w:type="dxa"/>
            <w:gridSpan w:val="3"/>
            <w:tcBorders>
              <w:top w:val="nil"/>
              <w:left w:val="single" w:sz="4" w:space="0" w:color="auto"/>
              <w:bottom w:val="nil"/>
              <w:right w:val="nil"/>
            </w:tcBorders>
          </w:tcPr>
          <w:p w14:paraId="6F93A90B" w14:textId="77777777" w:rsidR="00A30D28" w:rsidRPr="0008336B" w:rsidRDefault="00A30D28" w:rsidP="00580505">
            <w:pPr>
              <w:jc w:val="both"/>
              <w:rPr>
                <w:rFonts w:cs="Times New Roman"/>
                <w:szCs w:val="24"/>
              </w:rPr>
            </w:pPr>
            <w:r w:rsidRPr="0008336B">
              <w:rPr>
                <w:rFonts w:cs="Times New Roman"/>
                <w:b/>
                <w:szCs w:val="24"/>
              </w:rPr>
              <w:t>for</w:t>
            </w:r>
            <m:oMath>
              <m:r>
                <w:rPr>
                  <w:rFonts w:ascii="Cambria Math" w:hAnsi="Cambria Math" w:cs="Times New Roman"/>
                  <w:szCs w:val="24"/>
                </w:rPr>
                <m:t xml:space="preserve"> i←1 </m:t>
              </m:r>
            </m:oMath>
            <w:r w:rsidRPr="0008336B">
              <w:rPr>
                <w:rFonts w:cs="Times New Roman"/>
                <w:b/>
                <w:szCs w:val="24"/>
              </w:rPr>
              <w:t>to</w:t>
            </w:r>
            <m:oMath>
              <m:r>
                <w:rPr>
                  <w:rFonts w:ascii="Cambria Math" w:hAnsi="Cambria Math" w:cs="Times New Roman"/>
                  <w:szCs w:val="24"/>
                </w:rPr>
                <m:t xml:space="preserve"> I </m:t>
              </m:r>
            </m:oMath>
            <w:r w:rsidRPr="0008336B">
              <w:rPr>
                <w:rFonts w:cs="Times New Roman"/>
                <w:b/>
                <w:szCs w:val="24"/>
              </w:rPr>
              <w:t>do</w:t>
            </w:r>
            <m:oMath>
              <m:r>
                <w:rPr>
                  <w:rFonts w:ascii="Cambria Math" w:hAnsi="Cambria Math" w:cs="Times New Roman"/>
                  <w:szCs w:val="24"/>
                </w:rPr>
                <m:t xml:space="preserve"> </m:t>
              </m:r>
            </m:oMath>
            <w:r w:rsidRPr="0008336B">
              <w:rPr>
                <w:rFonts w:cs="Times New Roman"/>
                <w:szCs w:val="24"/>
              </w:rPr>
              <w:t xml:space="preserve">               </w:t>
            </w:r>
            <w:r w:rsidRPr="0008336B">
              <w:rPr>
                <w:rFonts w:cs="Times New Roman"/>
                <w:szCs w:val="24"/>
              </w:rPr>
              <w:tab/>
              <w:t xml:space="preserve">   </w:t>
            </w:r>
            <w:r w:rsidRPr="0008336B">
              <w:rPr>
                <w:rFonts w:ascii="Cambria Math" w:hAnsi="Cambria Math" w:cs="Cambria Math"/>
                <w:color w:val="000000" w:themeColor="text1"/>
                <w:szCs w:val="24"/>
              </w:rPr>
              <w:t>⊳</w:t>
            </w:r>
            <w:r w:rsidRPr="0008336B">
              <w:rPr>
                <w:rFonts w:cs="Times New Roman"/>
                <w:szCs w:val="24"/>
              </w:rPr>
              <w:t xml:space="preserve"> </w:t>
            </w:r>
            <m:oMath>
              <m:r>
                <w:rPr>
                  <w:rFonts w:ascii="Cambria Math" w:hAnsi="Cambria Math" w:cs="Times New Roman"/>
                  <w:szCs w:val="24"/>
                </w:rPr>
                <m:t>I</m:t>
              </m:r>
            </m:oMath>
            <w:r w:rsidRPr="0008336B">
              <w:rPr>
                <w:rFonts w:cs="Times New Roman"/>
                <w:szCs w:val="24"/>
              </w:rPr>
              <w:t xml:space="preserve">  is the number of features  </w:t>
            </w:r>
            <m:oMath>
              <m:r>
                <w:rPr>
                  <w:rFonts w:ascii="Cambria Math" w:hAnsi="Cambria Math" w:cs="Times New Roman"/>
                  <w:szCs w:val="24"/>
                </w:rPr>
                <m:t>X</m:t>
              </m:r>
            </m:oMath>
            <w:r w:rsidRPr="0008336B">
              <w:rPr>
                <w:rFonts w:cs="Times New Roman"/>
                <w:szCs w:val="24"/>
              </w:rPr>
              <w:t xml:space="preserve"> </w:t>
            </w:r>
          </w:p>
        </w:tc>
      </w:tr>
      <w:tr w:rsidR="00A30D28" w:rsidRPr="00FB5877" w14:paraId="2A9D5385" w14:textId="77777777" w:rsidTr="00580505">
        <w:tc>
          <w:tcPr>
            <w:tcW w:w="692" w:type="dxa"/>
            <w:tcBorders>
              <w:top w:val="nil"/>
              <w:left w:val="nil"/>
              <w:bottom w:val="nil"/>
              <w:right w:val="nil"/>
            </w:tcBorders>
          </w:tcPr>
          <w:p w14:paraId="51C53504" w14:textId="77777777" w:rsidR="00A30D28" w:rsidRPr="0008336B" w:rsidRDefault="00A30D28" w:rsidP="00580505">
            <w:pPr>
              <w:jc w:val="right"/>
            </w:pPr>
            <w:r w:rsidRPr="0008336B">
              <w:t>4</w:t>
            </w:r>
          </w:p>
        </w:tc>
        <w:tc>
          <w:tcPr>
            <w:tcW w:w="594" w:type="dxa"/>
            <w:tcBorders>
              <w:top w:val="nil"/>
              <w:left w:val="nil"/>
              <w:bottom w:val="nil"/>
              <w:right w:val="single" w:sz="4" w:space="0" w:color="auto"/>
            </w:tcBorders>
          </w:tcPr>
          <w:p w14:paraId="158FB292"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44C255E4"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6E65F746" w14:textId="77777777" w:rsidR="00A30D28" w:rsidRPr="0008336B" w:rsidRDefault="00A30D28" w:rsidP="00580505">
            <w:pPr>
              <w:jc w:val="both"/>
              <w:rPr>
                <w:rFonts w:cs="Times New Roman"/>
                <w:b/>
                <w:szCs w:val="24"/>
              </w:rPr>
            </w:pPr>
          </w:p>
        </w:tc>
        <w:tc>
          <w:tcPr>
            <w:tcW w:w="6388" w:type="dxa"/>
            <w:gridSpan w:val="2"/>
            <w:tcBorders>
              <w:top w:val="nil"/>
              <w:left w:val="single" w:sz="4" w:space="0" w:color="auto"/>
              <w:bottom w:val="nil"/>
              <w:right w:val="nil"/>
            </w:tcBorders>
          </w:tcPr>
          <w:p w14:paraId="58CC2466" w14:textId="77777777" w:rsidR="00A30D28" w:rsidRPr="0008336B" w:rsidRDefault="00A30D28" w:rsidP="00580505">
            <w:pPr>
              <w:spacing w:line="360" w:lineRule="auto"/>
              <w:jc w:val="both"/>
              <w:rPr>
                <w:rFonts w:cs="Times New Roman"/>
                <w:szCs w:val="24"/>
                <w:lang w:val="fr-FR"/>
              </w:rPr>
            </w:pPr>
            <m:oMath>
              <m:r>
                <w:rPr>
                  <w:rFonts w:ascii="Cambria Math" w:hAnsi="Cambria Math" w:cs="Times New Roman"/>
                  <w:szCs w:val="24"/>
                </w:rPr>
                <m:t>o</m:t>
              </m:r>
              <m:r>
                <w:rPr>
                  <w:rFonts w:ascii="Cambria Math" w:hAnsi="Cambria Math" w:cs="Times New Roman"/>
                  <w:szCs w:val="24"/>
                  <w:lang w:val="fr-FR"/>
                </w:rPr>
                <m:t>←</m:t>
              </m:r>
            </m:oMath>
            <w:r w:rsidRPr="0008336B">
              <w:rPr>
                <w:rFonts w:ascii="Copperplate Gothic Light" w:hAnsi="Copperplate Gothic Light" w:cs="Times New Roman"/>
                <w:szCs w:val="24"/>
                <w:lang w:val="fr-FR"/>
              </w:rPr>
              <w:t>F</w:t>
            </w:r>
            <w:r w:rsidRPr="0008336B">
              <w:rPr>
                <w:rFonts w:ascii="Copperplate Gothic Light" w:hAnsi="Copperplate Gothic Light" w:cs="Times New Roman"/>
                <w:sz w:val="16"/>
                <w:szCs w:val="16"/>
                <w:lang w:val="fr-FR"/>
              </w:rPr>
              <w:t>ORWARD</w:t>
            </w:r>
            <w:r w:rsidRPr="0008336B">
              <w:rPr>
                <w:rFonts w:ascii="Copperplate Gothic Light" w:hAnsi="Copperplate Gothic Light" w:cs="Times New Roman"/>
                <w:szCs w:val="24"/>
                <w:lang w:val="fr-FR"/>
              </w:rPr>
              <w:t>P</w:t>
            </w:r>
            <w:r w:rsidRPr="0008336B">
              <w:rPr>
                <w:rFonts w:ascii="Copperplate Gothic Light" w:hAnsi="Copperplate Gothic Light" w:cs="Times New Roman"/>
                <w:sz w:val="16"/>
                <w:szCs w:val="16"/>
                <w:lang w:val="fr-FR"/>
              </w:rPr>
              <w:t>ROPAGATION</w:t>
            </w:r>
            <w:r w:rsidRPr="0008336B">
              <w:rPr>
                <w:rFonts w:cs="Times New Roman"/>
                <w:szCs w:val="24"/>
                <w:lang w:val="fr-FR"/>
              </w:rPr>
              <w:t xml:space="preserve"> (</w:t>
            </w:r>
            <m:oMath>
              <m:r>
                <w:rPr>
                  <w:rFonts w:ascii="Cambria Math" w:hAnsi="Cambria Math" w:cs="Times New Roman"/>
                  <w:szCs w:val="24"/>
                </w:rPr>
                <m:t>Net</m:t>
              </m:r>
              <m:r>
                <w:rPr>
                  <w:rFonts w:ascii="Cambria Math" w:hAnsi="Cambria Math" w:cs="Times New Roman"/>
                  <w:szCs w:val="24"/>
                  <w:lang w:val="fr-FR"/>
                </w:rPr>
                <m:t xml:space="preserve">, </m:t>
              </m:r>
              <m:r>
                <w:rPr>
                  <w:rFonts w:ascii="Cambria Math" w:hAnsi="Cambria Math" w:cs="Times New Roman"/>
                  <w:szCs w:val="24"/>
                </w:rPr>
                <m:t>X</m:t>
              </m:r>
              <m:r>
                <w:rPr>
                  <w:rFonts w:ascii="Cambria Math" w:hAnsi="Cambria Math" w:cs="Times New Roman"/>
                  <w:szCs w:val="24"/>
                  <w:lang w:val="fr-FR"/>
                </w:rPr>
                <m:t>=</m:t>
              </m:r>
              <m:sSub>
                <m:sSubPr>
                  <m:ctrlPr>
                    <w:rPr>
                      <w:rFonts w:ascii="Cambria Math" w:eastAsiaTheme="minorHAnsi" w:hAnsi="Cambria Math" w:cs="Times New Roman"/>
                      <w:i/>
                      <w:szCs w:val="24"/>
                      <w:lang w:eastAsia="en-US"/>
                    </w:rPr>
                  </m:ctrlPr>
                </m:sSubPr>
                <m:e>
                  <m:r>
                    <w:rPr>
                      <w:rFonts w:ascii="Cambria Math" w:hAnsi="Cambria Math" w:cs="Times New Roman"/>
                      <w:szCs w:val="24"/>
                    </w:rPr>
                    <m:t>X</m:t>
                  </m:r>
                </m:e>
                <m:sub>
                  <m:r>
                    <w:rPr>
                      <w:rFonts w:ascii="Cambria Math" w:hAnsi="Cambria Math" w:cs="Times New Roman"/>
                      <w:szCs w:val="24"/>
                    </w:rPr>
                    <m:t>i</m:t>
                  </m:r>
                </m:sub>
              </m:sSub>
            </m:oMath>
            <w:r w:rsidRPr="0008336B">
              <w:rPr>
                <w:rFonts w:cs="Times New Roman"/>
                <w:szCs w:val="24"/>
                <w:lang w:val="fr-FR"/>
              </w:rPr>
              <w:t>)</w:t>
            </w:r>
          </w:p>
        </w:tc>
      </w:tr>
      <w:tr w:rsidR="00A30D28" w:rsidRPr="0008336B" w14:paraId="3F037FD1" w14:textId="77777777" w:rsidTr="00580505">
        <w:tc>
          <w:tcPr>
            <w:tcW w:w="692" w:type="dxa"/>
            <w:tcBorders>
              <w:top w:val="nil"/>
              <w:left w:val="nil"/>
              <w:bottom w:val="nil"/>
              <w:right w:val="nil"/>
            </w:tcBorders>
          </w:tcPr>
          <w:p w14:paraId="7099CF75" w14:textId="77777777" w:rsidR="00A30D28" w:rsidRPr="0008336B" w:rsidRDefault="00A30D28" w:rsidP="00580505">
            <w:pPr>
              <w:jc w:val="right"/>
              <w:rPr>
                <w:lang w:val="fr-FR"/>
              </w:rPr>
            </w:pPr>
            <w:r w:rsidRPr="0008336B">
              <w:rPr>
                <w:lang w:val="fr-FR"/>
              </w:rPr>
              <w:t>5</w:t>
            </w:r>
          </w:p>
        </w:tc>
        <w:tc>
          <w:tcPr>
            <w:tcW w:w="594" w:type="dxa"/>
            <w:tcBorders>
              <w:top w:val="nil"/>
              <w:left w:val="nil"/>
              <w:bottom w:val="nil"/>
              <w:right w:val="single" w:sz="4" w:space="0" w:color="auto"/>
            </w:tcBorders>
          </w:tcPr>
          <w:p w14:paraId="57B8B9E8" w14:textId="77777777" w:rsidR="00A30D28" w:rsidRPr="0008336B" w:rsidRDefault="00A30D28" w:rsidP="00580505">
            <w:pPr>
              <w:spacing w:line="276" w:lineRule="auto"/>
              <w:rPr>
                <w:rFonts w:cs="Times New Roman"/>
                <w:b/>
                <w:szCs w:val="24"/>
                <w:lang w:val="fr-FR"/>
              </w:rPr>
            </w:pPr>
          </w:p>
        </w:tc>
        <w:tc>
          <w:tcPr>
            <w:tcW w:w="527" w:type="dxa"/>
            <w:tcBorders>
              <w:top w:val="nil"/>
              <w:left w:val="single" w:sz="4" w:space="0" w:color="auto"/>
              <w:bottom w:val="nil"/>
              <w:right w:val="nil"/>
            </w:tcBorders>
          </w:tcPr>
          <w:p w14:paraId="64C0E39A" w14:textId="77777777" w:rsidR="00A30D28" w:rsidRPr="0008336B" w:rsidRDefault="00A30D28" w:rsidP="00580505">
            <w:pPr>
              <w:jc w:val="both"/>
              <w:rPr>
                <w:rFonts w:cs="Times New Roman"/>
                <w:b/>
                <w:szCs w:val="24"/>
                <w:lang w:val="fr-FR"/>
              </w:rPr>
            </w:pPr>
          </w:p>
        </w:tc>
        <w:tc>
          <w:tcPr>
            <w:tcW w:w="439" w:type="dxa"/>
            <w:tcBorders>
              <w:top w:val="nil"/>
              <w:left w:val="single" w:sz="4" w:space="0" w:color="auto"/>
              <w:bottom w:val="nil"/>
              <w:right w:val="nil"/>
            </w:tcBorders>
          </w:tcPr>
          <w:p w14:paraId="56E8817B" w14:textId="77777777" w:rsidR="00A30D28" w:rsidRPr="0008336B" w:rsidRDefault="00A30D28" w:rsidP="00580505">
            <w:pPr>
              <w:jc w:val="both"/>
              <w:rPr>
                <w:rFonts w:cs="Times New Roman"/>
                <w:b/>
                <w:szCs w:val="24"/>
                <w:lang w:val="fr-FR"/>
              </w:rPr>
            </w:pPr>
          </w:p>
        </w:tc>
        <w:tc>
          <w:tcPr>
            <w:tcW w:w="6388" w:type="dxa"/>
            <w:gridSpan w:val="2"/>
            <w:tcBorders>
              <w:top w:val="nil"/>
              <w:left w:val="single" w:sz="4" w:space="0" w:color="auto"/>
              <w:bottom w:val="nil"/>
              <w:right w:val="nil"/>
            </w:tcBorders>
          </w:tcPr>
          <w:p w14:paraId="30BC3329" w14:textId="77777777" w:rsidR="00A30D28" w:rsidRPr="0008336B" w:rsidRDefault="00A30D28" w:rsidP="00580505">
            <w:pPr>
              <w:spacing w:line="360" w:lineRule="auto"/>
              <w:jc w:val="both"/>
              <w:rPr>
                <w:rFonts w:eastAsiaTheme="minorHAnsi" w:cs="Times New Roman"/>
                <w:szCs w:val="24"/>
              </w:rPr>
            </w:pPr>
            <w:r w:rsidRPr="0008336B">
              <w:rPr>
                <w:rFonts w:cs="Times New Roman"/>
                <w:b/>
                <w:szCs w:val="24"/>
              </w:rPr>
              <w:t>for</w:t>
            </w:r>
            <m:oMath>
              <m:r>
                <w:rPr>
                  <w:rFonts w:ascii="Cambria Math" w:hAnsi="Cambria Math" w:cs="Times New Roman"/>
                  <w:szCs w:val="24"/>
                </w:rPr>
                <m:t xml:space="preserve"> k←1 </m:t>
              </m:r>
            </m:oMath>
            <w:r w:rsidRPr="0008336B">
              <w:rPr>
                <w:rFonts w:cs="Times New Roman"/>
                <w:b/>
                <w:szCs w:val="24"/>
              </w:rPr>
              <w:t>to</w:t>
            </w:r>
            <m:oMath>
              <m:r>
                <w:rPr>
                  <w:rFonts w:ascii="Cambria Math" w:hAnsi="Cambria Math" w:cs="Times New Roman"/>
                  <w:szCs w:val="24"/>
                </w:rPr>
                <m:t xml:space="preserve"> K </m:t>
              </m:r>
            </m:oMath>
            <w:r w:rsidRPr="0008336B">
              <w:rPr>
                <w:rFonts w:cs="Times New Roman"/>
                <w:b/>
                <w:szCs w:val="24"/>
              </w:rPr>
              <w:t>do</w:t>
            </w:r>
            <w:r w:rsidRPr="0008336B">
              <w:rPr>
                <w:rFonts w:cs="Times New Roman"/>
                <w:szCs w:val="24"/>
              </w:rPr>
              <w:t xml:space="preserve"> </w:t>
            </w:r>
          </w:p>
        </w:tc>
      </w:tr>
      <w:tr w:rsidR="00A30D28" w:rsidRPr="0008336B" w14:paraId="6BA8CCE6" w14:textId="77777777" w:rsidTr="00580505">
        <w:tc>
          <w:tcPr>
            <w:tcW w:w="692" w:type="dxa"/>
            <w:tcBorders>
              <w:top w:val="nil"/>
              <w:left w:val="nil"/>
              <w:bottom w:val="nil"/>
              <w:right w:val="nil"/>
            </w:tcBorders>
          </w:tcPr>
          <w:p w14:paraId="044B3930" w14:textId="77777777" w:rsidR="00A30D28" w:rsidRPr="0008336B" w:rsidRDefault="00A30D28" w:rsidP="00580505">
            <w:pPr>
              <w:jc w:val="right"/>
            </w:pPr>
            <w:r w:rsidRPr="0008336B">
              <w:t>6</w:t>
            </w:r>
          </w:p>
        </w:tc>
        <w:tc>
          <w:tcPr>
            <w:tcW w:w="594" w:type="dxa"/>
            <w:tcBorders>
              <w:top w:val="nil"/>
              <w:left w:val="nil"/>
              <w:bottom w:val="nil"/>
              <w:right w:val="single" w:sz="4" w:space="0" w:color="auto"/>
            </w:tcBorders>
          </w:tcPr>
          <w:p w14:paraId="54DDAC1F"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5720F841"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26E0AB09" w14:textId="77777777" w:rsidR="00A30D28" w:rsidRPr="0008336B" w:rsidRDefault="00A30D28" w:rsidP="00580505">
            <w:pPr>
              <w:jc w:val="both"/>
              <w:rPr>
                <w:rFonts w:cs="Times New Roman"/>
                <w:b/>
                <w:szCs w:val="24"/>
              </w:rPr>
            </w:pPr>
          </w:p>
        </w:tc>
        <w:tc>
          <w:tcPr>
            <w:tcW w:w="524" w:type="dxa"/>
            <w:tcBorders>
              <w:top w:val="nil"/>
              <w:left w:val="single" w:sz="4" w:space="0" w:color="auto"/>
              <w:bottom w:val="nil"/>
              <w:right w:val="nil"/>
            </w:tcBorders>
          </w:tcPr>
          <w:p w14:paraId="140E2E72" w14:textId="77777777" w:rsidR="00A30D28" w:rsidRPr="0008336B" w:rsidRDefault="00A30D28" w:rsidP="00580505">
            <w:pPr>
              <w:spacing w:line="360" w:lineRule="auto"/>
              <w:jc w:val="both"/>
              <w:rPr>
                <w:rFonts w:cs="Times New Roman"/>
                <w:b/>
                <w:szCs w:val="24"/>
              </w:rPr>
            </w:pPr>
          </w:p>
        </w:tc>
        <w:tc>
          <w:tcPr>
            <w:tcW w:w="5864" w:type="dxa"/>
            <w:tcBorders>
              <w:top w:val="nil"/>
              <w:left w:val="single" w:sz="4" w:space="0" w:color="auto"/>
              <w:bottom w:val="nil"/>
              <w:right w:val="nil"/>
            </w:tcBorders>
          </w:tcPr>
          <w:p w14:paraId="7F188B66" w14:textId="77777777" w:rsidR="00A30D28" w:rsidRPr="0008336B" w:rsidRDefault="00DC3331" w:rsidP="00580505">
            <w:pPr>
              <w:jc w:val="both"/>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ki</m:t>
                  </m:r>
                </m:sub>
              </m:sSub>
              <m:r>
                <w:rPr>
                  <w:rFonts w:ascii="Cambria Math" w:hAnsi="Cambria Math" w:cs="Times New Roman"/>
                  <w:szCs w:val="24"/>
                </w:rPr>
                <m:t xml:space="preserve">←0 </m:t>
              </m:r>
            </m:oMath>
            <w:r w:rsidR="00A30D28" w:rsidRPr="0008336B">
              <w:rPr>
                <w:rFonts w:cs="Times New Roman"/>
                <w:szCs w:val="24"/>
              </w:rPr>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Initialize desired output </w:t>
            </w:r>
          </w:p>
        </w:tc>
      </w:tr>
      <w:tr w:rsidR="00A30D28" w:rsidRPr="0008336B" w14:paraId="125BDA8C" w14:textId="77777777" w:rsidTr="00580505">
        <w:tc>
          <w:tcPr>
            <w:tcW w:w="692" w:type="dxa"/>
            <w:tcBorders>
              <w:top w:val="nil"/>
              <w:left w:val="nil"/>
              <w:bottom w:val="nil"/>
              <w:right w:val="nil"/>
            </w:tcBorders>
          </w:tcPr>
          <w:p w14:paraId="45C995B5" w14:textId="77777777" w:rsidR="00A30D28" w:rsidRPr="0008336B" w:rsidRDefault="00A30D28" w:rsidP="00580505">
            <w:pPr>
              <w:jc w:val="right"/>
            </w:pPr>
            <w:r w:rsidRPr="0008336B">
              <w:t>7</w:t>
            </w:r>
          </w:p>
        </w:tc>
        <w:tc>
          <w:tcPr>
            <w:tcW w:w="594" w:type="dxa"/>
            <w:tcBorders>
              <w:top w:val="nil"/>
              <w:left w:val="nil"/>
              <w:bottom w:val="nil"/>
              <w:right w:val="single" w:sz="4" w:space="0" w:color="auto"/>
            </w:tcBorders>
          </w:tcPr>
          <w:p w14:paraId="618107DC"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2E176B39"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53793D8D" w14:textId="77777777" w:rsidR="00A30D28" w:rsidRPr="0008336B" w:rsidRDefault="00A30D28" w:rsidP="00580505">
            <w:pPr>
              <w:jc w:val="both"/>
              <w:rPr>
                <w:rFonts w:cs="Times New Roman"/>
                <w:b/>
                <w:szCs w:val="24"/>
              </w:rPr>
            </w:pPr>
          </w:p>
        </w:tc>
        <w:tc>
          <w:tcPr>
            <w:tcW w:w="6388" w:type="dxa"/>
            <w:gridSpan w:val="2"/>
            <w:tcBorders>
              <w:top w:val="nil"/>
              <w:left w:val="single" w:sz="4" w:space="0" w:color="auto"/>
              <w:bottom w:val="nil"/>
              <w:right w:val="nil"/>
            </w:tcBorders>
          </w:tcPr>
          <w:p w14:paraId="6D3B2DE0" w14:textId="77777777" w:rsidR="00A30D28" w:rsidRPr="0008336B" w:rsidRDefault="00DC3331" w:rsidP="00580505">
            <w:pPr>
              <w:jc w:val="both"/>
              <w:rPr>
                <w:rFonts w:eastAsiaTheme="minorHAnsi" w:cs="Times New Roman"/>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Ki</m:t>
                  </m:r>
                </m:sub>
              </m:sSub>
              <m:r>
                <w:rPr>
                  <w:rFonts w:ascii="Cambria Math" w:hAnsi="Cambria Math" w:cs="Times New Roman"/>
                  <w:szCs w:val="24"/>
                </w:rPr>
                <m:t>←1</m:t>
              </m:r>
            </m:oMath>
            <w:r w:rsidR="00A30D28" w:rsidRPr="0008336B">
              <w:rPr>
                <w:rFonts w:cs="Times New Roman"/>
                <w:szCs w:val="24"/>
              </w:rPr>
              <w:t xml:space="preserve"> </w:t>
            </w:r>
            <w:r w:rsidR="00A30D28" w:rsidRPr="0008336B">
              <w:rPr>
                <w:rFonts w:cs="Times New Roman"/>
                <w:szCs w:val="24"/>
              </w:rPr>
              <w:tab/>
            </w:r>
            <w:r w:rsidR="00A30D28" w:rsidRPr="0008336B">
              <w:rPr>
                <w:rFonts w:cs="Times New Roman"/>
                <w:szCs w:val="24"/>
              </w:rPr>
              <w:tab/>
              <w:t xml:space="preserve">     </w:t>
            </w:r>
            <w:r w:rsidR="00A30D28" w:rsidRPr="0008336B">
              <w:rPr>
                <w:rFonts w:ascii="Cambria Math" w:hAnsi="Cambria Math" w:cs="Cambria Math"/>
                <w:color w:val="000000" w:themeColor="text1"/>
                <w:szCs w:val="24"/>
              </w:rPr>
              <w:t>⊳</w:t>
            </w:r>
            <w:r w:rsidR="00A30D28" w:rsidRPr="0008336B">
              <w:rPr>
                <w:rFonts w:cs="Times New Roman"/>
                <w:szCs w:val="24"/>
              </w:rPr>
              <w:t xml:space="preserve"> add a bias at each desired output </w:t>
            </w:r>
            <m:oMath>
              <m:r>
                <w:rPr>
                  <w:rFonts w:ascii="Cambria Math" w:hAnsi="Cambria Math" w:cs="Times New Roman"/>
                  <w:szCs w:val="24"/>
                </w:rPr>
                <m:t>d</m:t>
              </m:r>
            </m:oMath>
          </w:p>
        </w:tc>
      </w:tr>
      <w:tr w:rsidR="00A30D28" w:rsidRPr="0008336B" w14:paraId="595C924B" w14:textId="77777777" w:rsidTr="00580505">
        <w:tc>
          <w:tcPr>
            <w:tcW w:w="692" w:type="dxa"/>
            <w:tcBorders>
              <w:top w:val="nil"/>
              <w:left w:val="nil"/>
              <w:bottom w:val="nil"/>
              <w:right w:val="nil"/>
            </w:tcBorders>
          </w:tcPr>
          <w:p w14:paraId="68DBDD30" w14:textId="77777777" w:rsidR="00A30D28" w:rsidRPr="0008336B" w:rsidRDefault="00A30D28" w:rsidP="00580505">
            <w:pPr>
              <w:jc w:val="right"/>
            </w:pPr>
            <w:r w:rsidRPr="0008336B">
              <w:t>8</w:t>
            </w:r>
          </w:p>
        </w:tc>
        <w:tc>
          <w:tcPr>
            <w:tcW w:w="594" w:type="dxa"/>
            <w:tcBorders>
              <w:top w:val="nil"/>
              <w:left w:val="nil"/>
              <w:bottom w:val="nil"/>
              <w:right w:val="single" w:sz="4" w:space="0" w:color="auto"/>
            </w:tcBorders>
          </w:tcPr>
          <w:p w14:paraId="55C15A58"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75B3CEFD"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0E18A4C4" w14:textId="77777777" w:rsidR="00A30D28" w:rsidRPr="0008336B" w:rsidRDefault="00A30D28" w:rsidP="00580505">
            <w:pPr>
              <w:jc w:val="both"/>
              <w:rPr>
                <w:rFonts w:cs="Times New Roman"/>
                <w:b/>
                <w:szCs w:val="24"/>
              </w:rPr>
            </w:pPr>
          </w:p>
        </w:tc>
        <w:tc>
          <w:tcPr>
            <w:tcW w:w="6388" w:type="dxa"/>
            <w:gridSpan w:val="2"/>
            <w:tcBorders>
              <w:top w:val="nil"/>
              <w:left w:val="single" w:sz="4" w:space="0" w:color="auto"/>
              <w:bottom w:val="nil"/>
              <w:right w:val="nil"/>
            </w:tcBorders>
          </w:tcPr>
          <w:p w14:paraId="6275B98F" w14:textId="77777777" w:rsidR="00A30D28" w:rsidRPr="0008336B" w:rsidRDefault="00A30D28" w:rsidP="00580505">
            <w:pPr>
              <w:jc w:val="both"/>
              <w:rPr>
                <w:rFonts w:eastAsiaTheme="minorHAnsi" w:cs="Times New Roman"/>
                <w:szCs w:val="24"/>
              </w:rPr>
            </w:pPr>
            <w:r w:rsidRPr="0008336B">
              <w:rPr>
                <w:rFonts w:cs="Times New Roman"/>
                <w:b/>
                <w:szCs w:val="24"/>
              </w:rPr>
              <w:t>for</w:t>
            </w:r>
            <m:oMath>
              <m:r>
                <w:rPr>
                  <w:rFonts w:ascii="Cambria Math" w:hAnsi="Cambria Math" w:cs="Times New Roman"/>
                  <w:szCs w:val="24"/>
                </w:rPr>
                <m:t xml:space="preserve"> j←1 </m:t>
              </m:r>
            </m:oMath>
            <w:r w:rsidRPr="0008336B">
              <w:rPr>
                <w:rFonts w:cs="Times New Roman"/>
                <w:b/>
                <w:szCs w:val="24"/>
              </w:rPr>
              <w:t>to</w:t>
            </w:r>
            <m:oMath>
              <m:r>
                <w:rPr>
                  <w:rFonts w:ascii="Cambria Math" w:hAnsi="Cambria Math" w:cs="Times New Roman"/>
                  <w:szCs w:val="24"/>
                </w:rPr>
                <m:t xml:space="preserve"> J </m:t>
              </m:r>
            </m:oMath>
            <w:r w:rsidRPr="0008336B">
              <w:rPr>
                <w:rFonts w:cs="Times New Roman"/>
                <w:b/>
                <w:szCs w:val="24"/>
              </w:rPr>
              <w:t>do</w:t>
            </w:r>
            <w:r w:rsidRPr="0008336B">
              <w:rPr>
                <w:rFonts w:cs="Times New Roman"/>
                <w:szCs w:val="24"/>
              </w:rPr>
              <w:t xml:space="preserve"> </w:t>
            </w:r>
          </w:p>
        </w:tc>
      </w:tr>
      <w:tr w:rsidR="00A30D28" w:rsidRPr="0008336B" w14:paraId="21E7ED1D" w14:textId="77777777" w:rsidTr="00580505">
        <w:tc>
          <w:tcPr>
            <w:tcW w:w="692" w:type="dxa"/>
            <w:tcBorders>
              <w:top w:val="nil"/>
              <w:left w:val="nil"/>
              <w:bottom w:val="nil"/>
              <w:right w:val="nil"/>
            </w:tcBorders>
          </w:tcPr>
          <w:p w14:paraId="4F651DF0" w14:textId="77777777" w:rsidR="00A30D28" w:rsidRPr="0008336B" w:rsidRDefault="00A30D28" w:rsidP="00580505">
            <w:pPr>
              <w:jc w:val="right"/>
            </w:pPr>
            <w:r w:rsidRPr="0008336B">
              <w:t>9</w:t>
            </w:r>
          </w:p>
        </w:tc>
        <w:tc>
          <w:tcPr>
            <w:tcW w:w="594" w:type="dxa"/>
            <w:tcBorders>
              <w:top w:val="nil"/>
              <w:left w:val="nil"/>
              <w:bottom w:val="nil"/>
              <w:right w:val="single" w:sz="4" w:space="0" w:color="auto"/>
            </w:tcBorders>
          </w:tcPr>
          <w:p w14:paraId="753A6018"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5B8565BD"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279CE897" w14:textId="77777777" w:rsidR="00A30D28" w:rsidRPr="0008336B" w:rsidRDefault="00A30D28" w:rsidP="00580505">
            <w:pPr>
              <w:jc w:val="both"/>
              <w:rPr>
                <w:rFonts w:cs="Times New Roman"/>
                <w:b/>
                <w:szCs w:val="24"/>
              </w:rPr>
            </w:pPr>
          </w:p>
        </w:tc>
        <w:tc>
          <w:tcPr>
            <w:tcW w:w="524" w:type="dxa"/>
            <w:tcBorders>
              <w:top w:val="nil"/>
              <w:left w:val="single" w:sz="4" w:space="0" w:color="auto"/>
              <w:bottom w:val="nil"/>
              <w:right w:val="nil"/>
            </w:tcBorders>
          </w:tcPr>
          <w:p w14:paraId="4993B608" w14:textId="77777777" w:rsidR="00A30D28" w:rsidRPr="0008336B" w:rsidRDefault="00A30D28" w:rsidP="00580505">
            <w:pPr>
              <w:jc w:val="both"/>
              <w:rPr>
                <w:rFonts w:cs="Times New Roman"/>
                <w:b/>
                <w:szCs w:val="24"/>
              </w:rPr>
            </w:pPr>
          </w:p>
        </w:tc>
        <w:tc>
          <w:tcPr>
            <w:tcW w:w="5864" w:type="dxa"/>
            <w:tcBorders>
              <w:top w:val="nil"/>
              <w:left w:val="single" w:sz="4" w:space="0" w:color="auto"/>
              <w:bottom w:val="nil"/>
              <w:right w:val="nil"/>
            </w:tcBorders>
          </w:tcPr>
          <w:p w14:paraId="42BB2E31" w14:textId="77777777" w:rsidR="00A30D28" w:rsidRPr="0008336B" w:rsidRDefault="00DC3331" w:rsidP="00580505">
            <w:pPr>
              <w:jc w:val="both"/>
              <w:rPr>
                <w:rFonts w:cs="Times New Roman"/>
                <w:szCs w:val="24"/>
              </w:rPr>
            </w:pPr>
            <m:oMathPara>
              <m:oMathParaPr>
                <m:jc m:val="left"/>
              </m:oMathParaPr>
              <m:oMath>
                <m:sSub>
                  <m:sSubPr>
                    <m:ctrlPr>
                      <w:rPr>
                        <w:rFonts w:ascii="Cambria Math" w:hAnsi="Cambria Math" w:cs="Times New Roman"/>
                        <w:i/>
                        <w:szCs w:val="24"/>
                        <w:lang w:val="fr-FR"/>
                      </w:rPr>
                    </m:ctrlPr>
                  </m:sSubPr>
                  <m:e>
                    <m:r>
                      <w:rPr>
                        <w:rFonts w:ascii="Cambria Math" w:hAnsi="Cambria Math" w:cs="Times New Roman"/>
                        <w:szCs w:val="24"/>
                      </w:rPr>
                      <m:t>E</m:t>
                    </m:r>
                  </m:e>
                  <m:sub>
                    <m:r>
                      <w:rPr>
                        <w:rFonts w:ascii="Cambria Math" w:hAnsi="Cambria Math" w:cs="Times New Roman"/>
                        <w:szCs w:val="24"/>
                      </w:rPr>
                      <m:t>kj</m:t>
                    </m:r>
                  </m:sub>
                </m:sSub>
                <m:r>
                  <w:rPr>
                    <w:rFonts w:ascii="Cambria Math" w:hAnsi="Cambria Math" w:cs="Times New Roman"/>
                    <w:szCs w:val="24"/>
                  </w:rPr>
                  <m:t xml:space="preserve">← </m:t>
                </m:r>
                <m:nary>
                  <m:naryPr>
                    <m:chr m:val="∑"/>
                    <m:limLoc m:val="undOvr"/>
                    <m:subHide m:val="1"/>
                    <m:supHide m:val="1"/>
                    <m:ctrlPr>
                      <w:rPr>
                        <w:rFonts w:ascii="Cambria Math" w:hAnsi="Cambria Math" w:cs="Times New Roman"/>
                        <w:i/>
                        <w:szCs w:val="24"/>
                      </w:rPr>
                    </m:ctrlPr>
                  </m:naryPr>
                  <m:sub/>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kj</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kj</m:t>
                                </m:r>
                              </m:sub>
                            </m:sSub>
                          </m:e>
                        </m:d>
                      </m:e>
                      <m:sup>
                        <m:r>
                          <w:rPr>
                            <w:rFonts w:ascii="Cambria Math" w:hAnsi="Cambria Math" w:cs="Times New Roman"/>
                            <w:szCs w:val="24"/>
                          </w:rPr>
                          <m:t>2</m:t>
                        </m:r>
                      </m:sup>
                    </m:sSup>
                  </m:e>
                </m:nary>
              </m:oMath>
            </m:oMathPara>
          </w:p>
        </w:tc>
      </w:tr>
      <w:tr w:rsidR="00A30D28" w:rsidRPr="0008336B" w14:paraId="2FEA193F" w14:textId="77777777" w:rsidTr="00580505">
        <w:tc>
          <w:tcPr>
            <w:tcW w:w="692" w:type="dxa"/>
            <w:tcBorders>
              <w:top w:val="nil"/>
              <w:left w:val="nil"/>
              <w:bottom w:val="nil"/>
              <w:right w:val="nil"/>
            </w:tcBorders>
          </w:tcPr>
          <w:p w14:paraId="598026CF" w14:textId="77777777" w:rsidR="00A30D28" w:rsidRPr="0008336B" w:rsidRDefault="00A30D28" w:rsidP="00580505">
            <w:pPr>
              <w:jc w:val="right"/>
            </w:pPr>
            <w:r w:rsidRPr="0008336B">
              <w:t>10</w:t>
            </w:r>
          </w:p>
        </w:tc>
        <w:tc>
          <w:tcPr>
            <w:tcW w:w="594" w:type="dxa"/>
            <w:tcBorders>
              <w:top w:val="nil"/>
              <w:left w:val="nil"/>
              <w:bottom w:val="nil"/>
              <w:right w:val="single" w:sz="4" w:space="0" w:color="auto"/>
            </w:tcBorders>
          </w:tcPr>
          <w:p w14:paraId="245DB2A9"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399BC09B"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2738D187" w14:textId="77777777" w:rsidR="00A30D28" w:rsidRPr="0008336B" w:rsidRDefault="00A30D28" w:rsidP="00580505">
            <w:pPr>
              <w:jc w:val="both"/>
              <w:rPr>
                <w:rFonts w:cs="Times New Roman"/>
                <w:b/>
                <w:szCs w:val="24"/>
              </w:rPr>
            </w:pPr>
          </w:p>
        </w:tc>
        <w:tc>
          <w:tcPr>
            <w:tcW w:w="524" w:type="dxa"/>
            <w:tcBorders>
              <w:top w:val="nil"/>
              <w:left w:val="single" w:sz="4" w:space="0" w:color="auto"/>
              <w:bottom w:val="nil"/>
              <w:right w:val="nil"/>
            </w:tcBorders>
          </w:tcPr>
          <w:p w14:paraId="49CAEC01" w14:textId="77777777" w:rsidR="00A30D28" w:rsidRPr="0008336B" w:rsidRDefault="00A30D28" w:rsidP="00580505">
            <w:pPr>
              <w:jc w:val="both"/>
              <w:rPr>
                <w:rFonts w:cs="Times New Roman"/>
                <w:b/>
                <w:szCs w:val="24"/>
              </w:rPr>
            </w:pPr>
          </w:p>
        </w:tc>
        <w:tc>
          <w:tcPr>
            <w:tcW w:w="5864" w:type="dxa"/>
            <w:tcBorders>
              <w:top w:val="nil"/>
              <w:left w:val="single" w:sz="4" w:space="0" w:color="auto"/>
              <w:bottom w:val="nil"/>
              <w:right w:val="nil"/>
            </w:tcBorders>
          </w:tcPr>
          <w:p w14:paraId="08CCB28A" w14:textId="77777777" w:rsidR="00A30D28" w:rsidRPr="0008336B" w:rsidRDefault="00A30D28" w:rsidP="00580505">
            <w:pPr>
              <w:jc w:val="both"/>
              <w:rPr>
                <w:rFonts w:eastAsia="Calibri" w:cs="Times New Roman"/>
                <w:szCs w:val="24"/>
              </w:rPr>
            </w:pPr>
            <m:oMathPara>
              <m:oMathParaPr>
                <m:jc m:val="left"/>
              </m:oMathParaPr>
              <m:oMath>
                <m:r>
                  <w:rPr>
                    <w:rFonts w:ascii="Cambria Math" w:hAnsi="Cambria Math" w:cs="Times New Roman"/>
                    <w:szCs w:val="24"/>
                  </w:rPr>
                  <m:t>RECEIVE(</m:t>
                </m:r>
                <m:sSub>
                  <m:sSubPr>
                    <m:ctrlPr>
                      <w:rPr>
                        <w:rFonts w:ascii="Cambria Math" w:hAnsi="Cambria Math" w:cs="Times New Roman"/>
                        <w:i/>
                        <w:szCs w:val="24"/>
                        <w:lang w:val="fr-FR" w:eastAsia="en-US"/>
                      </w:rPr>
                    </m:ctrlPr>
                  </m:sSubPr>
                  <m:e>
                    <m:r>
                      <w:rPr>
                        <w:rFonts w:ascii="Cambria Math" w:hAnsi="Cambria Math" w:cs="Times New Roman"/>
                        <w:szCs w:val="24"/>
                      </w:rPr>
                      <m:t>E</m:t>
                    </m:r>
                  </m:e>
                  <m:sub>
                    <m:r>
                      <w:rPr>
                        <w:rFonts w:ascii="Cambria Math" w:hAnsi="Cambria Math" w:cs="Times New Roman"/>
                        <w:szCs w:val="24"/>
                      </w:rPr>
                      <m:t>kj</m:t>
                    </m:r>
                  </m:sub>
                </m:sSub>
                <m:r>
                  <w:rPr>
                    <w:rFonts w:ascii="Cambria Math" w:hAnsi="Cambria Math" w:cs="Times New Roman"/>
                    <w:szCs w:val="24"/>
                  </w:rPr>
                  <m:t>)</m:t>
                </m:r>
              </m:oMath>
            </m:oMathPara>
          </w:p>
        </w:tc>
      </w:tr>
      <w:tr w:rsidR="00A30D28" w:rsidRPr="0008336B" w14:paraId="5BE98697" w14:textId="77777777" w:rsidTr="00580505">
        <w:tc>
          <w:tcPr>
            <w:tcW w:w="692" w:type="dxa"/>
            <w:tcBorders>
              <w:top w:val="nil"/>
              <w:left w:val="nil"/>
              <w:bottom w:val="nil"/>
              <w:right w:val="nil"/>
            </w:tcBorders>
          </w:tcPr>
          <w:p w14:paraId="42D759CE" w14:textId="77777777" w:rsidR="00A30D28" w:rsidRPr="0008336B" w:rsidRDefault="00A30D28" w:rsidP="00580505">
            <w:pPr>
              <w:jc w:val="right"/>
            </w:pPr>
            <w:r w:rsidRPr="0008336B">
              <w:t>11</w:t>
            </w:r>
          </w:p>
        </w:tc>
        <w:tc>
          <w:tcPr>
            <w:tcW w:w="594" w:type="dxa"/>
            <w:tcBorders>
              <w:top w:val="nil"/>
              <w:left w:val="nil"/>
              <w:bottom w:val="nil"/>
              <w:right w:val="single" w:sz="4" w:space="0" w:color="auto"/>
            </w:tcBorders>
          </w:tcPr>
          <w:p w14:paraId="5A9D1E75"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58A65A8D"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00ECAA38" w14:textId="77777777" w:rsidR="00A30D28" w:rsidRPr="0008336B" w:rsidRDefault="00A30D28" w:rsidP="00580505">
            <w:pPr>
              <w:jc w:val="both"/>
              <w:rPr>
                <w:rFonts w:cs="Times New Roman"/>
                <w:b/>
                <w:szCs w:val="24"/>
              </w:rPr>
            </w:pPr>
          </w:p>
        </w:tc>
        <w:tc>
          <w:tcPr>
            <w:tcW w:w="6388" w:type="dxa"/>
            <w:gridSpan w:val="2"/>
            <w:tcBorders>
              <w:top w:val="nil"/>
              <w:left w:val="single" w:sz="4" w:space="0" w:color="auto"/>
              <w:bottom w:val="nil"/>
              <w:right w:val="nil"/>
            </w:tcBorders>
          </w:tcPr>
          <w:p w14:paraId="124AD567" w14:textId="77777777" w:rsidR="00A30D28" w:rsidRPr="0008336B" w:rsidRDefault="00DC3331" w:rsidP="00580505">
            <w:pPr>
              <w:jc w:val="both"/>
              <w:rPr>
                <w:rFonts w:eastAsiaTheme="minorHAnsi" w:cs="Times New Roman"/>
                <w:szCs w:val="24"/>
              </w:rPr>
            </w:pPr>
            <m:oMathPara>
              <m:oMathParaPr>
                <m:jc m:val="left"/>
              </m:oMathParaPr>
              <m:oMath>
                <m:sSub>
                  <m:sSubPr>
                    <m:ctrlPr>
                      <w:rPr>
                        <w:rFonts w:ascii="Cambria Math" w:hAnsi="Cambria Math" w:cs="Times New Roman"/>
                        <w:i/>
                        <w:szCs w:val="24"/>
                        <w:lang w:val="fr-FR" w:eastAsia="en-US"/>
                      </w:rPr>
                    </m:ctrlPr>
                  </m:sSubPr>
                  <m:e>
                    <m:r>
                      <w:rPr>
                        <w:rFonts w:ascii="Cambria Math" w:hAnsi="Cambria Math" w:cs="Times New Roman"/>
                        <w:szCs w:val="24"/>
                      </w:rPr>
                      <m:t>E</m:t>
                    </m:r>
                  </m:e>
                  <m:sub>
                    <m:r>
                      <w:rPr>
                        <w:rFonts w:ascii="Cambria Math" w:hAnsi="Cambria Math" w:cs="Times New Roman"/>
                        <w:szCs w:val="24"/>
                      </w:rPr>
                      <m:t>p</m:t>
                    </m:r>
                  </m:sub>
                </m:sSub>
                <m:r>
                  <w:rPr>
                    <w:rFonts w:ascii="Cambria Math" w:hAnsi="Cambria Math" w:cs="Times New Roman"/>
                    <w:szCs w:val="24"/>
                  </w:rPr>
                  <m:t xml:space="preserve"> ←</m:t>
                </m:r>
                <m:nary>
                  <m:naryPr>
                    <m:chr m:val="∑"/>
                    <m:limLoc m:val="undOvr"/>
                    <m:subHide m:val="1"/>
                    <m:supHide m:val="1"/>
                    <m:ctrlPr>
                      <w:rPr>
                        <w:rFonts w:ascii="Cambria Math" w:hAnsi="Cambria Math" w:cs="Times New Roman"/>
                        <w:i/>
                        <w:szCs w:val="24"/>
                        <w:lang w:val="fr-FR" w:eastAsia="en-US"/>
                      </w:rPr>
                    </m:ctrlPr>
                  </m:naryPr>
                  <m:sub/>
                  <m:sup/>
                  <m:e>
                    <m:r>
                      <w:rPr>
                        <w:rFonts w:ascii="Cambria Math" w:hAnsi="Cambria Math" w:cs="Times New Roman"/>
                        <w:szCs w:val="24"/>
                      </w:rPr>
                      <m:t>RECEIVE(</m:t>
                    </m:r>
                    <m:sSub>
                      <m:sSubPr>
                        <m:ctrlPr>
                          <w:rPr>
                            <w:rFonts w:ascii="Cambria Math" w:hAnsi="Cambria Math" w:cs="Times New Roman"/>
                            <w:i/>
                            <w:szCs w:val="24"/>
                            <w:lang w:val="fr-FR" w:eastAsia="en-US"/>
                          </w:rPr>
                        </m:ctrlPr>
                      </m:sSubPr>
                      <m:e>
                        <m:r>
                          <w:rPr>
                            <w:rFonts w:ascii="Cambria Math" w:hAnsi="Cambria Math" w:cs="Times New Roman"/>
                            <w:szCs w:val="24"/>
                          </w:rPr>
                          <m:t>E</m:t>
                        </m:r>
                      </m:e>
                      <m:sub>
                        <m:r>
                          <w:rPr>
                            <w:rFonts w:ascii="Cambria Math" w:hAnsi="Cambria Math" w:cs="Times New Roman"/>
                            <w:szCs w:val="24"/>
                          </w:rPr>
                          <m:t>kj</m:t>
                        </m:r>
                      </m:sub>
                    </m:sSub>
                    <m:r>
                      <w:rPr>
                        <w:rFonts w:ascii="Cambria Math" w:hAnsi="Cambria Math" w:cs="Times New Roman"/>
                        <w:szCs w:val="24"/>
                      </w:rPr>
                      <m:t>)</m:t>
                    </m:r>
                  </m:e>
                </m:nary>
              </m:oMath>
            </m:oMathPara>
          </w:p>
        </w:tc>
      </w:tr>
      <w:tr w:rsidR="00A30D28" w:rsidRPr="00FB5877" w14:paraId="17AFB1B3" w14:textId="77777777" w:rsidTr="00580505">
        <w:tc>
          <w:tcPr>
            <w:tcW w:w="692" w:type="dxa"/>
            <w:tcBorders>
              <w:top w:val="nil"/>
              <w:left w:val="nil"/>
              <w:bottom w:val="nil"/>
              <w:right w:val="nil"/>
            </w:tcBorders>
          </w:tcPr>
          <w:p w14:paraId="28DD40B6" w14:textId="77777777" w:rsidR="00A30D28" w:rsidRPr="0008336B" w:rsidRDefault="00A30D28" w:rsidP="00580505">
            <w:pPr>
              <w:jc w:val="right"/>
            </w:pPr>
            <w:r w:rsidRPr="0008336B">
              <w:t>12</w:t>
            </w:r>
          </w:p>
        </w:tc>
        <w:tc>
          <w:tcPr>
            <w:tcW w:w="594" w:type="dxa"/>
            <w:tcBorders>
              <w:top w:val="nil"/>
              <w:left w:val="nil"/>
              <w:bottom w:val="nil"/>
              <w:right w:val="single" w:sz="4" w:space="0" w:color="auto"/>
            </w:tcBorders>
          </w:tcPr>
          <w:p w14:paraId="4B084CD9" w14:textId="77777777" w:rsidR="00A30D28" w:rsidRPr="0008336B" w:rsidRDefault="00A30D28" w:rsidP="00580505">
            <w:pPr>
              <w:spacing w:line="276" w:lineRule="auto"/>
              <w:rPr>
                <w:rFonts w:cs="Times New Roman"/>
                <w:b/>
                <w:szCs w:val="24"/>
              </w:rPr>
            </w:pPr>
          </w:p>
        </w:tc>
        <w:tc>
          <w:tcPr>
            <w:tcW w:w="527" w:type="dxa"/>
            <w:tcBorders>
              <w:top w:val="nil"/>
              <w:left w:val="single" w:sz="4" w:space="0" w:color="auto"/>
              <w:bottom w:val="nil"/>
              <w:right w:val="nil"/>
            </w:tcBorders>
          </w:tcPr>
          <w:p w14:paraId="18790CA8" w14:textId="77777777" w:rsidR="00A30D28" w:rsidRPr="0008336B" w:rsidRDefault="00A30D28" w:rsidP="00580505">
            <w:pPr>
              <w:jc w:val="both"/>
              <w:rPr>
                <w:rFonts w:cs="Times New Roman"/>
                <w:b/>
                <w:szCs w:val="24"/>
              </w:rPr>
            </w:pPr>
          </w:p>
        </w:tc>
        <w:tc>
          <w:tcPr>
            <w:tcW w:w="439" w:type="dxa"/>
            <w:tcBorders>
              <w:top w:val="nil"/>
              <w:left w:val="single" w:sz="4" w:space="0" w:color="auto"/>
              <w:bottom w:val="nil"/>
              <w:right w:val="nil"/>
            </w:tcBorders>
          </w:tcPr>
          <w:p w14:paraId="76E74B1D" w14:textId="77777777" w:rsidR="00A30D28" w:rsidRPr="0008336B" w:rsidRDefault="00A30D28" w:rsidP="00580505">
            <w:pPr>
              <w:jc w:val="both"/>
              <w:rPr>
                <w:rFonts w:cs="Times New Roman"/>
                <w:b/>
                <w:szCs w:val="24"/>
              </w:rPr>
            </w:pPr>
          </w:p>
        </w:tc>
        <w:tc>
          <w:tcPr>
            <w:tcW w:w="6388" w:type="dxa"/>
            <w:gridSpan w:val="2"/>
            <w:tcBorders>
              <w:top w:val="nil"/>
              <w:left w:val="single" w:sz="4" w:space="0" w:color="auto"/>
              <w:bottom w:val="nil"/>
              <w:right w:val="nil"/>
            </w:tcBorders>
          </w:tcPr>
          <w:p w14:paraId="22399FAF" w14:textId="77777777" w:rsidR="00A30D28" w:rsidRPr="0008336B" w:rsidRDefault="00A30D28" w:rsidP="00580505">
            <w:pPr>
              <w:spacing w:line="360" w:lineRule="auto"/>
              <w:rPr>
                <w:rFonts w:eastAsiaTheme="minorHAnsi" w:cs="Times New Roman"/>
                <w:szCs w:val="24"/>
                <w:lang w:val="fr-FR"/>
              </w:rPr>
            </w:pPr>
            <w:r w:rsidRPr="0008336B">
              <w:rPr>
                <w:rFonts w:ascii="Copperplate Gothic Light" w:hAnsi="Copperplate Gothic Light" w:cs="Times New Roman"/>
                <w:lang w:val="fr-FR"/>
              </w:rPr>
              <w:t>B</w:t>
            </w:r>
            <w:r w:rsidRPr="0008336B">
              <w:rPr>
                <w:rFonts w:ascii="Copperplate Gothic Light" w:hAnsi="Copperplate Gothic Light" w:cs="Times New Roman"/>
                <w:sz w:val="16"/>
                <w:szCs w:val="16"/>
                <w:lang w:val="fr-FR"/>
              </w:rPr>
              <w:t>ACK</w:t>
            </w:r>
            <w:r w:rsidRPr="0008336B">
              <w:rPr>
                <w:rFonts w:ascii="Copperplate Gothic Light" w:hAnsi="Copperplate Gothic Light" w:cs="Times New Roman"/>
                <w:lang w:val="fr-FR"/>
              </w:rPr>
              <w:t>P</w:t>
            </w:r>
            <w:r w:rsidRPr="0008336B">
              <w:rPr>
                <w:rFonts w:ascii="Copperplate Gothic Light" w:hAnsi="Copperplate Gothic Light" w:cs="Times New Roman"/>
                <w:sz w:val="16"/>
                <w:szCs w:val="16"/>
                <w:lang w:val="fr-FR"/>
              </w:rPr>
              <w:t>ROPAGATION</w:t>
            </w:r>
            <w:r w:rsidRPr="0008336B">
              <w:rPr>
                <w:rFonts w:cs="Times New Roman"/>
                <w:szCs w:val="24"/>
                <w:lang w:val="fr-FR"/>
              </w:rPr>
              <w:t xml:space="preserve"> (</w:t>
            </w:r>
            <m:oMath>
              <m:r>
                <w:rPr>
                  <w:rFonts w:ascii="Cambria Math" w:hAnsi="Cambria Math" w:cs="Times New Roman"/>
                  <w:szCs w:val="24"/>
                </w:rPr>
                <m:t>Net</m:t>
              </m:r>
              <m:r>
                <w:rPr>
                  <w:rFonts w:ascii="Cambria Math" w:hAnsi="Cambria Math" w:cs="Times New Roman"/>
                  <w:szCs w:val="24"/>
                  <w:lang w:val="fr-FR"/>
                </w:rPr>
                <m:t xml:space="preserve">, </m:t>
              </m:r>
              <m:r>
                <w:rPr>
                  <w:rFonts w:ascii="Cambria Math" w:hAnsi="Cambria Math" w:cs="Times New Roman"/>
                  <w:szCs w:val="24"/>
                </w:rPr>
                <m:t>Y</m:t>
              </m:r>
              <m:r>
                <w:rPr>
                  <w:rFonts w:ascii="Cambria Math" w:hAnsi="Cambria Math" w:cs="Times New Roman"/>
                  <w:szCs w:val="24"/>
                  <w:lang w:val="fr-FR"/>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k</m:t>
                  </m:r>
                </m:sub>
              </m:sSub>
            </m:oMath>
            <w:r w:rsidRPr="0008336B">
              <w:rPr>
                <w:rFonts w:cs="Times New Roman"/>
                <w:szCs w:val="24"/>
                <w:lang w:val="fr-FR"/>
              </w:rPr>
              <w:t>)</w:t>
            </w:r>
          </w:p>
        </w:tc>
      </w:tr>
      <w:tr w:rsidR="00A30D28" w:rsidRPr="0008336B" w14:paraId="218F4CEA" w14:textId="77777777" w:rsidTr="00580505">
        <w:tc>
          <w:tcPr>
            <w:tcW w:w="692" w:type="dxa"/>
            <w:tcBorders>
              <w:top w:val="nil"/>
              <w:left w:val="nil"/>
              <w:bottom w:val="nil"/>
              <w:right w:val="nil"/>
            </w:tcBorders>
          </w:tcPr>
          <w:p w14:paraId="4A40F18D" w14:textId="77777777" w:rsidR="00A30D28" w:rsidRPr="0008336B" w:rsidRDefault="00A30D28" w:rsidP="00580505">
            <w:pPr>
              <w:jc w:val="right"/>
              <w:rPr>
                <w:lang w:val="fr-FR"/>
              </w:rPr>
            </w:pPr>
            <w:r w:rsidRPr="0008336B">
              <w:rPr>
                <w:lang w:val="fr-FR"/>
              </w:rPr>
              <w:t>13</w:t>
            </w:r>
          </w:p>
        </w:tc>
        <w:tc>
          <w:tcPr>
            <w:tcW w:w="594" w:type="dxa"/>
            <w:tcBorders>
              <w:top w:val="nil"/>
              <w:left w:val="nil"/>
              <w:bottom w:val="nil"/>
              <w:right w:val="single" w:sz="4" w:space="0" w:color="auto"/>
            </w:tcBorders>
          </w:tcPr>
          <w:p w14:paraId="387F79AD" w14:textId="77777777" w:rsidR="00A30D28" w:rsidRPr="0008336B" w:rsidRDefault="00A30D28" w:rsidP="00580505">
            <w:pPr>
              <w:spacing w:line="276" w:lineRule="auto"/>
              <w:rPr>
                <w:rFonts w:cs="Times New Roman"/>
                <w:b/>
                <w:szCs w:val="24"/>
                <w:lang w:val="fr-FR"/>
              </w:rPr>
            </w:pPr>
          </w:p>
        </w:tc>
        <w:tc>
          <w:tcPr>
            <w:tcW w:w="527" w:type="dxa"/>
            <w:tcBorders>
              <w:top w:val="nil"/>
              <w:left w:val="single" w:sz="4" w:space="0" w:color="auto"/>
              <w:bottom w:val="nil"/>
              <w:right w:val="nil"/>
            </w:tcBorders>
          </w:tcPr>
          <w:p w14:paraId="0D6BB851" w14:textId="77777777" w:rsidR="00A30D28" w:rsidRPr="0008336B" w:rsidRDefault="00A30D28" w:rsidP="00580505">
            <w:pPr>
              <w:jc w:val="both"/>
              <w:rPr>
                <w:rFonts w:cs="Times New Roman"/>
                <w:b/>
                <w:szCs w:val="24"/>
                <w:lang w:val="fr-FR"/>
              </w:rPr>
            </w:pPr>
          </w:p>
        </w:tc>
        <w:tc>
          <w:tcPr>
            <w:tcW w:w="439" w:type="dxa"/>
            <w:tcBorders>
              <w:top w:val="nil"/>
              <w:left w:val="single" w:sz="4" w:space="0" w:color="auto"/>
              <w:bottom w:val="nil"/>
              <w:right w:val="nil"/>
            </w:tcBorders>
          </w:tcPr>
          <w:p w14:paraId="788AC66D" w14:textId="77777777" w:rsidR="00A30D28" w:rsidRPr="0008336B" w:rsidRDefault="00A30D28" w:rsidP="00580505">
            <w:pPr>
              <w:jc w:val="both"/>
              <w:rPr>
                <w:rFonts w:cs="Times New Roman"/>
                <w:b/>
                <w:szCs w:val="24"/>
                <w:lang w:val="fr-FR"/>
              </w:rPr>
            </w:pPr>
          </w:p>
        </w:tc>
        <w:tc>
          <w:tcPr>
            <w:tcW w:w="6388" w:type="dxa"/>
            <w:gridSpan w:val="2"/>
            <w:tcBorders>
              <w:top w:val="nil"/>
              <w:left w:val="single" w:sz="4" w:space="0" w:color="auto"/>
              <w:bottom w:val="nil"/>
              <w:right w:val="nil"/>
            </w:tcBorders>
          </w:tcPr>
          <w:p w14:paraId="7EEB3CFA" w14:textId="77777777" w:rsidR="00A30D28" w:rsidRPr="0008336B" w:rsidRDefault="00A30D28" w:rsidP="00580505">
            <w:pPr>
              <w:spacing w:line="360" w:lineRule="auto"/>
              <w:rPr>
                <w:rFonts w:cs="Times New Roman"/>
                <w:szCs w:val="24"/>
              </w:rPr>
            </w:pPr>
            <w:r w:rsidRPr="0008336B">
              <w:rPr>
                <w:rFonts w:ascii="Copperplate Gothic Light" w:hAnsi="Copperplate Gothic Light" w:cs="Times New Roman"/>
                <w:szCs w:val="24"/>
              </w:rPr>
              <w:t>U</w:t>
            </w:r>
            <w:r w:rsidRPr="0008336B">
              <w:rPr>
                <w:rFonts w:ascii="Copperplate Gothic Light" w:hAnsi="Copperplate Gothic Light" w:cs="Times New Roman"/>
                <w:sz w:val="16"/>
                <w:szCs w:val="16"/>
              </w:rPr>
              <w:t>PDATE</w:t>
            </w:r>
            <w:r w:rsidRPr="0008336B">
              <w:rPr>
                <w:rFonts w:ascii="Copperplate Gothic Light" w:hAnsi="Copperplate Gothic Light" w:cs="Times New Roman"/>
                <w:szCs w:val="24"/>
              </w:rPr>
              <w:t>_W</w:t>
            </w:r>
            <w:r w:rsidRPr="0008336B">
              <w:rPr>
                <w:rFonts w:ascii="Copperplate Gothic Light" w:hAnsi="Copperplate Gothic Light" w:cs="Times New Roman"/>
                <w:sz w:val="16"/>
                <w:szCs w:val="16"/>
              </w:rPr>
              <w:t>EIGHTS</w:t>
            </w:r>
            <w:r w:rsidRPr="0008336B">
              <w:rPr>
                <w:rFonts w:cs="Times New Roman"/>
                <w:szCs w:val="24"/>
              </w:rPr>
              <w:t xml:space="preserve"> (</w:t>
            </w:r>
            <m:oMath>
              <m:r>
                <w:rPr>
                  <w:rFonts w:ascii="Cambria Math" w:hAnsi="Cambria Math" w:cs="Times New Roman"/>
                  <w:szCs w:val="24"/>
                </w:rPr>
                <m:t>Net,</m:t>
              </m:r>
              <m:sSub>
                <m:sSubPr>
                  <m:ctrlPr>
                    <w:rPr>
                      <w:rFonts w:ascii="Cambria Math" w:eastAsiaTheme="minorHAnsi" w:hAnsi="Cambria Math" w:cs="Times New Roman"/>
                      <w:i/>
                      <w:szCs w:val="24"/>
                      <w:lang w:eastAsia="en-US"/>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,α )</m:t>
              </m:r>
            </m:oMath>
          </w:p>
        </w:tc>
      </w:tr>
      <w:tr w:rsidR="00A30D28" w:rsidRPr="0008336B" w14:paraId="6F971405" w14:textId="77777777" w:rsidTr="00580505">
        <w:tc>
          <w:tcPr>
            <w:tcW w:w="8640" w:type="dxa"/>
            <w:gridSpan w:val="6"/>
            <w:tcBorders>
              <w:top w:val="nil"/>
              <w:left w:val="nil"/>
              <w:bottom w:val="single" w:sz="4" w:space="0" w:color="auto"/>
              <w:right w:val="nil"/>
            </w:tcBorders>
          </w:tcPr>
          <w:p w14:paraId="11867DDC" w14:textId="77777777" w:rsidR="00A30D28" w:rsidRPr="0008336B" w:rsidRDefault="00A30D28" w:rsidP="00580505">
            <w:pPr>
              <w:spacing w:line="360" w:lineRule="auto"/>
              <w:rPr>
                <w:rFonts w:ascii="Copperplate Gothic Light" w:hAnsi="Copperplate Gothic Light" w:cs="Times New Roman"/>
                <w:szCs w:val="24"/>
              </w:rPr>
            </w:pPr>
          </w:p>
        </w:tc>
      </w:tr>
    </w:tbl>
    <w:p w14:paraId="11E7FF60" w14:textId="77777777" w:rsidR="00A30D28" w:rsidRPr="0008336B" w:rsidRDefault="00A30D28" w:rsidP="00A30D28">
      <w:pPr>
        <w:spacing w:after="0" w:line="480" w:lineRule="auto"/>
        <w:jc w:val="both"/>
        <w:rPr>
          <w:rFonts w:cs="Times New Roman"/>
          <w:szCs w:val="23"/>
          <w:shd w:val="clear" w:color="auto" w:fill="FFFFFF"/>
        </w:rPr>
      </w:pPr>
    </w:p>
    <w:p w14:paraId="0C3CCD96" w14:textId="77777777" w:rsidR="00A30D28" w:rsidRPr="0008336B" w:rsidRDefault="00A30D28" w:rsidP="00A30D28">
      <w:pPr>
        <w:pStyle w:val="ListParagraph"/>
        <w:numPr>
          <w:ilvl w:val="0"/>
          <w:numId w:val="31"/>
        </w:numPr>
        <w:spacing w:after="0" w:line="480" w:lineRule="auto"/>
        <w:jc w:val="both"/>
        <w:rPr>
          <w:rFonts w:cs="Times New Roman"/>
          <w:i/>
          <w:szCs w:val="24"/>
        </w:rPr>
      </w:pPr>
      <w:r w:rsidRPr="0008336B">
        <w:rPr>
          <w:rFonts w:cs="Times New Roman"/>
          <w:i/>
          <w:szCs w:val="24"/>
        </w:rPr>
        <w:t xml:space="preserve">Stage6: Predict the layer name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oMath>
      <w:r w:rsidRPr="0008336B">
        <w:rPr>
          <w:rFonts w:cs="Times New Roman"/>
          <w:i/>
          <w:szCs w:val="24"/>
        </w:rPr>
        <w:t xml:space="preserve"> using the attributes description </w:t>
      </w:r>
    </w:p>
    <w:p w14:paraId="13A7A074" w14:textId="77777777" w:rsidR="00A30D28" w:rsidRPr="0008336B" w:rsidRDefault="00A30D28" w:rsidP="00A30D28">
      <w:pPr>
        <w:spacing w:line="480" w:lineRule="auto"/>
        <w:jc w:val="both"/>
        <w:rPr>
          <w:rFonts w:cs="Times New Roman"/>
        </w:rPr>
      </w:pPr>
      <w:r w:rsidRPr="0008336B">
        <w:rPr>
          <w:rFonts w:cs="Times New Roman"/>
          <w:szCs w:val="23"/>
          <w:shd w:val="clear" w:color="auto" w:fill="FFFFFF"/>
        </w:rPr>
        <w:t xml:space="preserve">The </w:t>
      </w:r>
      <w:r w:rsidRPr="0008336B">
        <w:rPr>
          <w:rFonts w:ascii="Copperplate Gothic Light" w:hAnsi="Copperplate Gothic Light" w:cs="Times New Roman"/>
        </w:rPr>
        <w:t>P</w:t>
      </w:r>
      <w:r w:rsidRPr="0008336B">
        <w:rPr>
          <w:rFonts w:ascii="Copperplate Gothic Light" w:hAnsi="Copperplate Gothic Light" w:cs="Times New Roman"/>
          <w:sz w:val="16"/>
          <w:szCs w:val="16"/>
        </w:rPr>
        <w:t>REDICT</w:t>
      </w:r>
      <w:r w:rsidRPr="0008336B">
        <w:rPr>
          <w:rFonts w:cs="Times New Roman"/>
        </w:rPr>
        <w:t>_L</w:t>
      </w:r>
      <w:r w:rsidRPr="0008336B">
        <w:rPr>
          <w:rFonts w:ascii="Copperplate Gothic Light" w:hAnsi="Copperplate Gothic Light" w:cs="Times New Roman"/>
          <w:sz w:val="16"/>
          <w:szCs w:val="16"/>
        </w:rPr>
        <w:t>AYER</w:t>
      </w:r>
      <w:r w:rsidRPr="0008336B">
        <w:rPr>
          <w:rFonts w:cs="Times New Roman"/>
        </w:rPr>
        <w:t xml:space="preserve"> function </w:t>
      </w:r>
      <w:r w:rsidRPr="0008336B">
        <w:rPr>
          <w:rFonts w:cs="Times New Roman"/>
          <w:szCs w:val="23"/>
          <w:shd w:val="clear" w:color="auto" w:fill="FFFFFF"/>
        </w:rPr>
        <w:t xml:space="preserve">returns the index in the network output that has the largest probability and is expressed as: </w:t>
      </w:r>
    </w:p>
    <w:tbl>
      <w:tblPr>
        <w:tblStyle w:val="TableGrid"/>
        <w:tblW w:w="0" w:type="auto"/>
        <w:tblInd w:w="0" w:type="dxa"/>
        <w:tblLook w:val="04A0" w:firstRow="1" w:lastRow="0" w:firstColumn="1" w:lastColumn="0" w:noHBand="0" w:noVBand="1"/>
      </w:tblPr>
      <w:tblGrid>
        <w:gridCol w:w="689"/>
        <w:gridCol w:w="7951"/>
      </w:tblGrid>
      <w:tr w:rsidR="00A30D28" w:rsidRPr="0008336B" w14:paraId="7BD5C11A" w14:textId="77777777" w:rsidTr="00580505">
        <w:tc>
          <w:tcPr>
            <w:tcW w:w="8640" w:type="dxa"/>
            <w:gridSpan w:val="2"/>
            <w:tcBorders>
              <w:top w:val="single" w:sz="4" w:space="0" w:color="auto"/>
              <w:left w:val="nil"/>
              <w:bottom w:val="nil"/>
              <w:right w:val="nil"/>
            </w:tcBorders>
          </w:tcPr>
          <w:p w14:paraId="20C33505" w14:textId="77777777" w:rsidR="00A30D28" w:rsidRPr="0008336B" w:rsidRDefault="00A30D28" w:rsidP="00580505">
            <w:pPr>
              <w:spacing w:line="360" w:lineRule="auto"/>
              <w:jc w:val="both"/>
              <w:rPr>
                <w:rFonts w:cs="Times New Roman"/>
              </w:rPr>
            </w:pPr>
            <w:r w:rsidRPr="0008336B">
              <w:rPr>
                <w:rFonts w:ascii="Copperplate Gothic Light" w:hAnsi="Copperplate Gothic Light" w:cs="Times New Roman"/>
              </w:rPr>
              <w:t>P</w:t>
            </w:r>
            <w:r w:rsidRPr="0008336B">
              <w:rPr>
                <w:rFonts w:ascii="Copperplate Gothic Light" w:hAnsi="Copperplate Gothic Light" w:cs="Times New Roman"/>
                <w:sz w:val="16"/>
                <w:szCs w:val="16"/>
              </w:rPr>
              <w:t>REDICT</w:t>
            </w:r>
            <w:r w:rsidRPr="0008336B">
              <w:rPr>
                <w:rFonts w:cs="Times New Roman"/>
              </w:rPr>
              <w:t>_L</w:t>
            </w:r>
            <w:r w:rsidRPr="0008336B">
              <w:rPr>
                <w:rFonts w:ascii="Copperplate Gothic Light" w:hAnsi="Copperplate Gothic Light" w:cs="Times New Roman"/>
                <w:sz w:val="16"/>
                <w:szCs w:val="16"/>
              </w:rPr>
              <w:t>AYER</w:t>
            </w:r>
            <w:r w:rsidRPr="0008336B">
              <w:rPr>
                <w:rFonts w:cs="Times New Roman"/>
              </w:rPr>
              <w:t xml:space="preserve"> (</w:t>
            </w:r>
            <m:oMath>
              <m:r>
                <w:rPr>
                  <w:rFonts w:ascii="Cambria Math" w:hAnsi="Cambria Math" w:cs="Times New Roman"/>
                </w:rPr>
                <m:t>Net, x=</m:t>
              </m:r>
              <m:sSub>
                <m:sSubPr>
                  <m:ctrlPr>
                    <w:rPr>
                      <w:rFonts w:ascii="Cambria Math" w:hAnsi="Cambria Math" w:cs="Times New Roman"/>
                      <w:b/>
                      <w:i/>
                      <w:szCs w:val="24"/>
                    </w:rPr>
                  </m:ctrlPr>
                </m:sSubPr>
                <m:e>
                  <m:r>
                    <w:rPr>
                      <w:rFonts w:ascii="Cambria Math" w:hAnsi="Cambria Math" w:cs="Times New Roman"/>
                    </w:rPr>
                    <m:t>l</m:t>
                  </m:r>
                </m:e>
                <m:sub>
                  <m:r>
                    <w:rPr>
                      <w:rFonts w:ascii="Cambria Math" w:hAnsi="Cambria Math" w:cs="Times New Roman"/>
                    </w:rPr>
                    <m:t>attr</m:t>
                  </m:r>
                </m:sub>
              </m:sSub>
              <m:r>
                <w:rPr>
                  <w:rFonts w:ascii="Cambria Math" w:hAnsi="Cambria Math" w:cs="Times New Roman"/>
                </w:rPr>
                <m:t>)</m:t>
              </m:r>
            </m:oMath>
          </w:p>
        </w:tc>
      </w:tr>
      <w:tr w:rsidR="00A30D28" w:rsidRPr="00FB5877" w14:paraId="0801CB9D" w14:textId="77777777" w:rsidTr="00580505">
        <w:tc>
          <w:tcPr>
            <w:tcW w:w="689" w:type="dxa"/>
            <w:tcBorders>
              <w:top w:val="nil"/>
              <w:left w:val="nil"/>
              <w:bottom w:val="nil"/>
              <w:right w:val="nil"/>
            </w:tcBorders>
          </w:tcPr>
          <w:p w14:paraId="525DFCCD" w14:textId="77777777" w:rsidR="00A30D28" w:rsidRPr="0008336B" w:rsidRDefault="00A30D28" w:rsidP="00580505">
            <w:pPr>
              <w:jc w:val="right"/>
            </w:pPr>
            <w:r w:rsidRPr="0008336B">
              <w:t>1</w:t>
            </w:r>
          </w:p>
        </w:tc>
        <w:tc>
          <w:tcPr>
            <w:tcW w:w="7951" w:type="dxa"/>
            <w:tcBorders>
              <w:top w:val="nil"/>
              <w:left w:val="nil"/>
              <w:bottom w:val="nil"/>
              <w:right w:val="nil"/>
            </w:tcBorders>
          </w:tcPr>
          <w:p w14:paraId="7AB83623" w14:textId="77777777" w:rsidR="00A30D28" w:rsidRPr="0008336B" w:rsidRDefault="00DC3331" w:rsidP="00580505">
            <w:pPr>
              <w:jc w:val="both"/>
              <w:rPr>
                <w:rFonts w:cs="Times New Roman"/>
                <w:szCs w:val="24"/>
                <w:lang w:val="fr-FR"/>
              </w:rPr>
            </w:pPr>
            <m:oMath>
              <m:sSub>
                <m:sSubPr>
                  <m:ctrlPr>
                    <w:rPr>
                      <w:rFonts w:ascii="Cambria Math" w:hAnsi="Cambria Math" w:cs="Times New Roman"/>
                      <w:i/>
                      <w:lang w:val="fr-FR" w:eastAsia="en-US"/>
                    </w:rPr>
                  </m:ctrlPr>
                </m:sSubPr>
                <m:e>
                  <m:r>
                    <w:rPr>
                      <w:rFonts w:ascii="Cambria Math" w:hAnsi="Cambria Math" w:cs="Times New Roman"/>
                    </w:rPr>
                    <m:t>o</m:t>
                  </m:r>
                </m:e>
                <m:sub>
                  <m:r>
                    <w:rPr>
                      <w:rFonts w:ascii="Cambria Math" w:hAnsi="Cambria Math" w:cs="Times New Roman"/>
                    </w:rPr>
                    <m:t>pred</m:t>
                  </m:r>
                </m:sub>
              </m:sSub>
              <m:r>
                <w:rPr>
                  <w:rFonts w:ascii="Cambria Math" w:hAnsi="Cambria Math" w:cs="Times New Roman"/>
                  <w:lang w:val="fr-FR"/>
                </w:rPr>
                <m:t>←</m:t>
              </m:r>
            </m:oMath>
            <w:r w:rsidR="00A30D28" w:rsidRPr="0008336B">
              <w:rPr>
                <w:rFonts w:cs="Times New Roman"/>
                <w:sz w:val="16"/>
                <w:szCs w:val="16"/>
                <w:lang w:val="fr-FR"/>
              </w:rPr>
              <w:t xml:space="preserve"> </w:t>
            </w:r>
            <w:r w:rsidR="00A30D28" w:rsidRPr="0008336B">
              <w:rPr>
                <w:rFonts w:ascii="Copperplate Gothic Light" w:hAnsi="Copperplate Gothic Light" w:cs="Times New Roman"/>
                <w:szCs w:val="24"/>
                <w:lang w:val="fr-FR"/>
              </w:rPr>
              <w:t>F</w:t>
            </w:r>
            <w:r w:rsidR="00A30D28" w:rsidRPr="0008336B">
              <w:rPr>
                <w:rFonts w:ascii="Copperplate Gothic Light" w:hAnsi="Copperplate Gothic Light" w:cs="Times New Roman"/>
                <w:sz w:val="16"/>
                <w:szCs w:val="16"/>
                <w:lang w:val="fr-FR"/>
              </w:rPr>
              <w:t>ORWARD</w:t>
            </w:r>
            <w:r w:rsidR="00A30D28" w:rsidRPr="0008336B">
              <w:rPr>
                <w:rFonts w:ascii="Copperplate Gothic Light" w:hAnsi="Copperplate Gothic Light" w:cs="Times New Roman"/>
                <w:szCs w:val="24"/>
                <w:lang w:val="fr-FR"/>
              </w:rPr>
              <w:t>P</w:t>
            </w:r>
            <w:r w:rsidR="00A30D28" w:rsidRPr="0008336B">
              <w:rPr>
                <w:rFonts w:ascii="Copperplate Gothic Light" w:hAnsi="Copperplate Gothic Light" w:cs="Times New Roman"/>
                <w:sz w:val="16"/>
                <w:szCs w:val="16"/>
                <w:lang w:val="fr-FR"/>
              </w:rPr>
              <w:t>ROPAGATION</w:t>
            </w:r>
            <w:r w:rsidR="00A30D28" w:rsidRPr="0008336B">
              <w:rPr>
                <w:rFonts w:cs="Times New Roman"/>
                <w:sz w:val="16"/>
                <w:szCs w:val="16"/>
                <w:lang w:val="fr-FR"/>
              </w:rPr>
              <w:t xml:space="preserve"> </w:t>
            </w:r>
            <m:oMath>
              <m:d>
                <m:dPr>
                  <m:ctrlPr>
                    <w:rPr>
                      <w:rFonts w:ascii="Cambria Math" w:hAnsi="Cambria Math"/>
                    </w:rPr>
                  </m:ctrlPr>
                </m:dPr>
                <m:e>
                  <m:r>
                    <w:rPr>
                      <w:rFonts w:ascii="Cambria Math" w:hAnsi="Cambria Math"/>
                    </w:rPr>
                    <m:t>Net</m:t>
                  </m:r>
                  <m:r>
                    <w:rPr>
                      <w:rFonts w:ascii="Cambria Math" w:hAnsi="Cambria Math"/>
                      <w:lang w:val="fr-FR"/>
                    </w:rPr>
                    <m:t xml:space="preserve">, </m:t>
                  </m:r>
                  <m:r>
                    <w:rPr>
                      <w:rFonts w:ascii="Cambria Math" w:hAnsi="Cambria Math"/>
                    </w:rPr>
                    <m:t>X</m:t>
                  </m:r>
                  <m:r>
                    <w:rPr>
                      <w:rFonts w:ascii="Cambria Math" w:hAnsi="Cambria Math"/>
                      <w:lang w:val="fr-FR"/>
                    </w:rPr>
                    <m:t>=</m:t>
                  </m:r>
                  <m:r>
                    <w:rPr>
                      <w:rFonts w:ascii="Cambria Math" w:hAnsi="Cambria Math"/>
                    </w:rPr>
                    <m:t>x</m:t>
                  </m:r>
                </m:e>
              </m:d>
            </m:oMath>
          </w:p>
        </w:tc>
      </w:tr>
      <w:tr w:rsidR="00A30D28" w:rsidRPr="0008336B" w14:paraId="12A2C55B" w14:textId="77777777" w:rsidTr="00580505">
        <w:tc>
          <w:tcPr>
            <w:tcW w:w="689" w:type="dxa"/>
            <w:tcBorders>
              <w:top w:val="nil"/>
              <w:left w:val="nil"/>
              <w:bottom w:val="nil"/>
              <w:right w:val="nil"/>
            </w:tcBorders>
          </w:tcPr>
          <w:p w14:paraId="47ECF2EB" w14:textId="77777777" w:rsidR="00A30D28" w:rsidRPr="0008336B" w:rsidRDefault="00A30D28" w:rsidP="00580505">
            <w:pPr>
              <w:jc w:val="right"/>
            </w:pPr>
            <w:r w:rsidRPr="0008336B">
              <w:t>2</w:t>
            </w:r>
          </w:p>
        </w:tc>
        <w:tc>
          <w:tcPr>
            <w:tcW w:w="7951" w:type="dxa"/>
            <w:tcBorders>
              <w:top w:val="nil"/>
              <w:left w:val="nil"/>
              <w:bottom w:val="nil"/>
              <w:right w:val="single" w:sz="4" w:space="0" w:color="auto"/>
            </w:tcBorders>
          </w:tcPr>
          <w:p w14:paraId="682FF3A4" w14:textId="77777777" w:rsidR="00A30D28" w:rsidRPr="0008336B" w:rsidRDefault="00DC3331" w:rsidP="00580505">
            <w:pPr>
              <w:jc w:val="both"/>
              <w:rPr>
                <w:rFonts w:cs="Times New Roman"/>
                <w:szCs w:val="24"/>
              </w:rPr>
            </w:pPr>
            <m:oMath>
              <m:sSub>
                <m:sSubPr>
                  <m:ctrlPr>
                    <w:rPr>
                      <w:rFonts w:ascii="Cambria Math" w:hAnsi="Cambria Math" w:cs="Times New Roman"/>
                      <w:i/>
                      <w:lang w:val="fr-FR" w:eastAsia="en-US"/>
                    </w:rPr>
                  </m:ctrlPr>
                </m:sSubPr>
                <m:e>
                  <m:r>
                    <w:rPr>
                      <w:rFonts w:ascii="Cambria Math" w:hAnsi="Cambria Math" w:cs="Times New Roman"/>
                    </w:rPr>
                    <m:t>α</m:t>
                  </m:r>
                </m:e>
                <m:sub>
                  <m:r>
                    <w:rPr>
                      <w:rFonts w:ascii="Cambria Math" w:hAnsi="Cambria Math" w:cs="Times New Roman"/>
                    </w:rPr>
                    <m:t>L</m:t>
                  </m:r>
                </m:sub>
              </m:sSub>
              <m:r>
                <w:rPr>
                  <w:rFonts w:ascii="Cambria Math" w:hAnsi="Cambria Math" w:cs="Times New Roman"/>
                </w:rPr>
                <m:t xml:space="preserve">←index </m:t>
              </m:r>
              <m:d>
                <m:dPr>
                  <m:begChr m:val="["/>
                  <m:endChr m:val="]"/>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max</m:t>
                      </m:r>
                    </m:fName>
                    <m:e>
                      <m:sSub>
                        <m:sSubPr>
                          <m:ctrlPr>
                            <w:rPr>
                              <w:rFonts w:ascii="Cambria Math" w:hAnsi="Cambria Math" w:cs="Times New Roman"/>
                              <w:i/>
                              <w:lang w:val="fr-FR" w:eastAsia="en-US"/>
                            </w:rPr>
                          </m:ctrlPr>
                        </m:sSubPr>
                        <m:e>
                          <m:r>
                            <w:rPr>
                              <w:rFonts w:ascii="Cambria Math" w:hAnsi="Cambria Math" w:cs="Times New Roman"/>
                            </w:rPr>
                            <m:t>o</m:t>
                          </m:r>
                        </m:e>
                        <m:sub>
                          <m:r>
                            <w:rPr>
                              <w:rFonts w:ascii="Cambria Math" w:hAnsi="Cambria Math" w:cs="Times New Roman"/>
                            </w:rPr>
                            <m:t>pred</m:t>
                          </m:r>
                        </m:sub>
                      </m:sSub>
                    </m:e>
                  </m:func>
                </m:e>
              </m:d>
            </m:oMath>
            <w:r w:rsidR="00A30D28" w:rsidRPr="0008336B">
              <w:rPr>
                <w:rFonts w:cs="Times New Roman"/>
              </w:rPr>
              <w:t xml:space="preserve">             </w:t>
            </w:r>
            <w:r w:rsidR="00A30D28" w:rsidRPr="0008336B">
              <w:rPr>
                <w:rFonts w:ascii="Cambria Math" w:hAnsi="Cambria Math" w:cs="Cambria Math"/>
                <w:color w:val="000000" w:themeColor="text1"/>
                <w:szCs w:val="24"/>
              </w:rPr>
              <w:t>⊳keep the</w:t>
            </w:r>
            <w:r w:rsidR="00A30D28" w:rsidRPr="0008336B">
              <w:rPr>
                <w:rFonts w:cs="Times New Roman"/>
                <w:szCs w:val="23"/>
                <w:shd w:val="clear" w:color="auto" w:fill="FFFFFF"/>
              </w:rPr>
              <w:t xml:space="preserve"> largest probability </w:t>
            </w:r>
          </w:p>
        </w:tc>
      </w:tr>
      <w:tr w:rsidR="00A30D28" w:rsidRPr="0008336B" w14:paraId="71DE2783" w14:textId="77777777" w:rsidTr="00580505">
        <w:tc>
          <w:tcPr>
            <w:tcW w:w="689" w:type="dxa"/>
            <w:tcBorders>
              <w:top w:val="nil"/>
              <w:left w:val="nil"/>
              <w:bottom w:val="nil"/>
              <w:right w:val="nil"/>
            </w:tcBorders>
          </w:tcPr>
          <w:p w14:paraId="0979E152" w14:textId="77777777" w:rsidR="00A30D28" w:rsidRPr="0008336B" w:rsidRDefault="00A30D28" w:rsidP="00580505">
            <w:pPr>
              <w:jc w:val="right"/>
            </w:pPr>
            <w:r w:rsidRPr="0008336B">
              <w:t>3</w:t>
            </w:r>
          </w:p>
        </w:tc>
        <w:tc>
          <w:tcPr>
            <w:tcW w:w="7951" w:type="dxa"/>
            <w:tcBorders>
              <w:top w:val="nil"/>
              <w:left w:val="nil"/>
              <w:bottom w:val="nil"/>
              <w:right w:val="single" w:sz="4" w:space="0" w:color="auto"/>
            </w:tcBorders>
          </w:tcPr>
          <w:p w14:paraId="23C5AF2D" w14:textId="77777777" w:rsidR="00A30D28" w:rsidRPr="0008336B" w:rsidRDefault="00A30D28" w:rsidP="00580505">
            <w:pPr>
              <w:jc w:val="both"/>
              <w:rPr>
                <w:rFonts w:cs="Times New Roman"/>
                <w:szCs w:val="24"/>
              </w:rPr>
            </w:pPr>
            <w:r w:rsidRPr="0008336B">
              <w:rPr>
                <w:rFonts w:cs="Times New Roman"/>
                <w:b/>
              </w:rPr>
              <w:t>return</w:t>
            </w:r>
            <w:r w:rsidRPr="0008336B">
              <w:rPr>
                <w:rFonts w:cs="Times New Roman"/>
              </w:rPr>
              <w:t xml:space="preserve"> </w:t>
            </w:r>
            <m:oMath>
              <m:sSub>
                <m:sSubPr>
                  <m:ctrlPr>
                    <w:rPr>
                      <w:rFonts w:ascii="Cambria Math" w:hAnsi="Cambria Math" w:cs="Times New Roman"/>
                      <w:i/>
                      <w:lang w:val="fr-FR" w:eastAsia="en-US"/>
                    </w:rPr>
                  </m:ctrlPr>
                </m:sSubPr>
                <m:e>
                  <m:r>
                    <w:rPr>
                      <w:rFonts w:ascii="Cambria Math" w:hAnsi="Cambria Math" w:cs="Times New Roman"/>
                    </w:rPr>
                    <m:t>α</m:t>
                  </m:r>
                </m:e>
                <m:sub>
                  <m:r>
                    <w:rPr>
                      <w:rFonts w:ascii="Cambria Math" w:hAnsi="Cambria Math" w:cs="Times New Roman"/>
                    </w:rPr>
                    <m:t>L</m:t>
                  </m:r>
                </m:sub>
              </m:sSub>
            </m:oMath>
          </w:p>
        </w:tc>
      </w:tr>
      <w:tr w:rsidR="00A30D28" w:rsidRPr="0008336B" w14:paraId="5839198C" w14:textId="77777777" w:rsidTr="00580505">
        <w:tc>
          <w:tcPr>
            <w:tcW w:w="689" w:type="dxa"/>
            <w:tcBorders>
              <w:top w:val="nil"/>
              <w:left w:val="nil"/>
              <w:bottom w:val="single" w:sz="4" w:space="0" w:color="auto"/>
              <w:right w:val="nil"/>
            </w:tcBorders>
          </w:tcPr>
          <w:p w14:paraId="729EC872" w14:textId="77777777" w:rsidR="00A30D28" w:rsidRPr="0008336B" w:rsidRDefault="00A30D28" w:rsidP="00580505">
            <w:pPr>
              <w:jc w:val="right"/>
              <w:rPr>
                <w:rFonts w:cs="Times New Roman"/>
                <w:szCs w:val="24"/>
              </w:rPr>
            </w:pPr>
          </w:p>
        </w:tc>
        <w:tc>
          <w:tcPr>
            <w:tcW w:w="7951" w:type="dxa"/>
            <w:tcBorders>
              <w:top w:val="nil"/>
              <w:left w:val="nil"/>
              <w:bottom w:val="single" w:sz="4" w:space="0" w:color="auto"/>
              <w:right w:val="nil"/>
            </w:tcBorders>
          </w:tcPr>
          <w:p w14:paraId="507CA0FE" w14:textId="77777777" w:rsidR="00A30D28" w:rsidRPr="0008336B" w:rsidRDefault="00A30D28" w:rsidP="00580505">
            <w:pPr>
              <w:rPr>
                <w:rFonts w:eastAsiaTheme="minorHAnsi" w:cs="Times New Roman"/>
                <w:szCs w:val="24"/>
                <w:lang w:val="fr-FR"/>
              </w:rPr>
            </w:pPr>
          </w:p>
        </w:tc>
      </w:tr>
    </w:tbl>
    <w:p w14:paraId="2195F191" w14:textId="77777777" w:rsidR="00A30D28" w:rsidRPr="0008336B" w:rsidRDefault="00A30D28" w:rsidP="00A30D28">
      <w:pPr>
        <w:spacing w:line="480" w:lineRule="auto"/>
        <w:ind w:firstLine="720"/>
        <w:jc w:val="both"/>
        <w:rPr>
          <w:rFonts w:cs="Times New Roman"/>
        </w:rPr>
      </w:pPr>
    </w:p>
    <w:p w14:paraId="10611C20" w14:textId="77777777" w:rsidR="00A30D28" w:rsidRPr="0008336B" w:rsidRDefault="00A30D28" w:rsidP="00A30D28">
      <w:pPr>
        <w:spacing w:line="480" w:lineRule="auto"/>
        <w:ind w:firstLine="720"/>
        <w:jc w:val="both"/>
        <w:rPr>
          <w:rFonts w:cs="Times New Roman"/>
        </w:rPr>
      </w:pPr>
    </w:p>
    <w:p w14:paraId="78809FEF" w14:textId="77777777" w:rsidR="00A30D28" w:rsidRPr="0008336B" w:rsidRDefault="00A30D28" w:rsidP="00A30D28">
      <w:pPr>
        <w:spacing w:line="480" w:lineRule="auto"/>
        <w:jc w:val="both"/>
        <w:rPr>
          <w:rFonts w:cs="Times New Roman"/>
        </w:rPr>
        <w:sectPr w:rsidR="00A30D28" w:rsidRPr="0008336B">
          <w:pgSz w:w="12240" w:h="15840"/>
          <w:pgMar w:top="1440" w:right="1800" w:bottom="1440" w:left="1800" w:header="720" w:footer="720" w:gutter="0"/>
          <w:cols w:space="720"/>
          <w:docGrid w:linePitch="360"/>
        </w:sectPr>
      </w:pPr>
    </w:p>
    <w:p w14:paraId="79848962" w14:textId="77777777" w:rsidR="00A30D28" w:rsidRPr="0008336B" w:rsidRDefault="00A30D28" w:rsidP="00A30D28">
      <w:pPr>
        <w:pStyle w:val="Heading1"/>
        <w:jc w:val="center"/>
      </w:pPr>
      <w:r w:rsidRPr="0008336B">
        <w:t>TABLE AND CAPTIONS</w:t>
      </w:r>
    </w:p>
    <w:p w14:paraId="6C9774A7" w14:textId="77777777" w:rsidR="00A30D28" w:rsidRPr="0008336B" w:rsidRDefault="00A30D28" w:rsidP="00A30D28"/>
    <w:p w14:paraId="096314D8" w14:textId="2D02D0F2" w:rsidR="00A30D28" w:rsidRPr="0008336B" w:rsidRDefault="00A30D28" w:rsidP="00A30D28">
      <w:pPr>
        <w:pStyle w:val="Caption"/>
        <w:keepNext/>
        <w:spacing w:line="480" w:lineRule="auto"/>
      </w:pPr>
      <w:bookmarkStart w:id="645" w:name="_Ref80205526"/>
      <w:bookmarkStart w:id="646" w:name="_Ref80205493"/>
      <w:r w:rsidRPr="0008336B">
        <w:t xml:space="preserve">Table </w:t>
      </w:r>
      <w:r w:rsidRPr="0008336B">
        <w:rPr>
          <w:noProof/>
        </w:rPr>
        <w:fldChar w:fldCharType="begin"/>
      </w:r>
      <w:r w:rsidRPr="0008336B">
        <w:rPr>
          <w:noProof/>
        </w:rPr>
        <w:instrText xml:space="preserve"> SEQ Table \* ARABIC </w:instrText>
      </w:r>
      <w:r w:rsidRPr="0008336B">
        <w:rPr>
          <w:noProof/>
        </w:rPr>
        <w:fldChar w:fldCharType="separate"/>
      </w:r>
      <w:r w:rsidRPr="0008336B">
        <w:rPr>
          <w:noProof/>
        </w:rPr>
        <w:t>1</w:t>
      </w:r>
      <w:r w:rsidRPr="0008336B">
        <w:rPr>
          <w:noProof/>
        </w:rPr>
        <w:fldChar w:fldCharType="end"/>
      </w:r>
      <w:bookmarkEnd w:id="645"/>
      <w:r w:rsidRPr="0008336B">
        <w:t>:</w:t>
      </w:r>
      <w:ins w:id="647" w:author="asus" w:date="2021-08-27T17:00:00Z">
        <w:r w:rsidR="00687B28">
          <w:t xml:space="preserve"> </w:t>
        </w:r>
      </w:ins>
      <w:r w:rsidRPr="0008336B">
        <w:t>Borehole data and hydrogeological information from the Hydrogeological Yongxing report.</w:t>
      </w:r>
      <w:bookmarkEnd w:id="646"/>
    </w:p>
    <w:tbl>
      <w:tblPr>
        <w:tblW w:w="8687" w:type="dxa"/>
        <w:tblInd w:w="-270"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683"/>
        <w:gridCol w:w="936"/>
        <w:gridCol w:w="816"/>
        <w:gridCol w:w="1345"/>
        <w:gridCol w:w="1937"/>
        <w:gridCol w:w="1442"/>
        <w:gridCol w:w="1528"/>
      </w:tblGrid>
      <w:tr w:rsidR="00A30D28" w:rsidRPr="0008336B" w14:paraId="41144770" w14:textId="77777777" w:rsidTr="00580505">
        <w:trPr>
          <w:trHeight w:val="618"/>
        </w:trPr>
        <w:tc>
          <w:tcPr>
            <w:tcW w:w="683" w:type="dxa"/>
            <w:vMerge w:val="restart"/>
            <w:tcBorders>
              <w:top w:val="single" w:sz="12" w:space="0" w:color="auto"/>
              <w:bottom w:val="nil"/>
            </w:tcBorders>
            <w:shd w:val="clear" w:color="auto" w:fill="auto"/>
            <w:textDirection w:val="btLr"/>
            <w:vAlign w:val="center"/>
            <w:hideMark/>
          </w:tcPr>
          <w:p w14:paraId="392364C8"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Borehole (BX)</w:t>
            </w:r>
          </w:p>
        </w:tc>
        <w:tc>
          <w:tcPr>
            <w:tcW w:w="936" w:type="dxa"/>
            <w:tcBorders>
              <w:top w:val="single" w:sz="12" w:space="0" w:color="auto"/>
              <w:bottom w:val="single" w:sz="4" w:space="0" w:color="auto"/>
            </w:tcBorders>
            <w:shd w:val="clear" w:color="auto" w:fill="auto"/>
            <w:vAlign w:val="center"/>
            <w:hideMark/>
          </w:tcPr>
          <w:p w14:paraId="1DDE1CFB"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 xml:space="preserve">Section </w:t>
            </w:r>
          </w:p>
        </w:tc>
        <w:tc>
          <w:tcPr>
            <w:tcW w:w="816" w:type="dxa"/>
            <w:tcBorders>
              <w:top w:val="single" w:sz="12" w:space="0" w:color="auto"/>
              <w:bottom w:val="single" w:sz="4" w:space="0" w:color="auto"/>
            </w:tcBorders>
            <w:shd w:val="clear" w:color="auto" w:fill="auto"/>
            <w:vAlign w:val="center"/>
            <w:hideMark/>
          </w:tcPr>
          <w:p w14:paraId="6D0A983B"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Codename</w:t>
            </w:r>
          </w:p>
        </w:tc>
        <w:tc>
          <w:tcPr>
            <w:tcW w:w="1345" w:type="dxa"/>
            <w:tcBorders>
              <w:top w:val="single" w:sz="12" w:space="0" w:color="auto"/>
              <w:bottom w:val="single" w:sz="4" w:space="0" w:color="auto"/>
            </w:tcBorders>
            <w:shd w:val="clear" w:color="auto" w:fill="auto"/>
            <w:vAlign w:val="center"/>
            <w:hideMark/>
          </w:tcPr>
          <w:p w14:paraId="4A7F0179" w14:textId="4B6AB911"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Water flow</w:t>
            </w:r>
            <w:ins w:id="648" w:author="asus" w:date="2021-08-27T17:00:00Z">
              <w:r w:rsidR="004065CD">
                <w:rPr>
                  <w:rFonts w:eastAsia="Times New Roman" w:cs="Times New Roman"/>
                  <w:color w:val="000000"/>
                  <w:szCs w:val="24"/>
                </w:rPr>
                <w:t xml:space="preserve"> </w:t>
              </w:r>
            </w:ins>
            <w:r w:rsidRPr="0008336B">
              <w:rPr>
                <w:rFonts w:eastAsia="Times New Roman" w:cs="Times New Roman"/>
                <w:color w:val="000000"/>
                <w:szCs w:val="24"/>
              </w:rPr>
              <w:t>(L/s)</w:t>
            </w:r>
          </w:p>
        </w:tc>
        <w:tc>
          <w:tcPr>
            <w:tcW w:w="1937" w:type="dxa"/>
            <w:tcBorders>
              <w:top w:val="single" w:sz="12" w:space="0" w:color="auto"/>
              <w:bottom w:val="single" w:sz="4" w:space="0" w:color="auto"/>
            </w:tcBorders>
            <w:shd w:val="clear" w:color="auto" w:fill="auto"/>
            <w:vAlign w:val="center"/>
            <w:hideMark/>
          </w:tcPr>
          <w:p w14:paraId="05686A7C"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Water type</w:t>
            </w:r>
          </w:p>
        </w:tc>
        <w:tc>
          <w:tcPr>
            <w:tcW w:w="1442" w:type="dxa"/>
            <w:tcBorders>
              <w:top w:val="single" w:sz="12" w:space="0" w:color="auto"/>
              <w:bottom w:val="single" w:sz="4" w:space="0" w:color="auto"/>
            </w:tcBorders>
            <w:shd w:val="clear" w:color="auto" w:fill="auto"/>
            <w:vAlign w:val="center"/>
            <w:hideMark/>
          </w:tcPr>
          <w:p w14:paraId="11C9BD43"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Water temperature (</w:t>
            </w:r>
            <m:oMath>
              <m:r>
                <w:rPr>
                  <w:rFonts w:ascii="Cambria Math" w:eastAsia="Times New Roman" w:hAnsi="Cambria Math" w:cs="Times New Roman"/>
                  <w:color w:val="000000"/>
                  <w:szCs w:val="24"/>
                </w:rPr>
                <m:t>℃)</m:t>
              </m:r>
            </m:oMath>
          </w:p>
        </w:tc>
        <w:tc>
          <w:tcPr>
            <w:tcW w:w="1528" w:type="dxa"/>
            <w:tcBorders>
              <w:top w:val="single" w:sz="12" w:space="0" w:color="auto"/>
              <w:bottom w:val="single" w:sz="4" w:space="0" w:color="auto"/>
            </w:tcBorders>
            <w:shd w:val="clear" w:color="auto" w:fill="auto"/>
            <w:vAlign w:val="center"/>
            <w:hideMark/>
          </w:tcPr>
          <w:p w14:paraId="036E7F3F" w14:textId="1F5C17EC"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Hole depth</w:t>
            </w:r>
            <w:ins w:id="649" w:author="asus" w:date="2021-08-27T17:00:00Z">
              <w:r w:rsidR="00687B28">
                <w:rPr>
                  <w:rFonts w:eastAsia="Times New Roman" w:cs="Times New Roman"/>
                  <w:color w:val="000000"/>
                  <w:szCs w:val="24"/>
                </w:rPr>
                <w:t xml:space="preserve"> </w:t>
              </w:r>
            </w:ins>
            <w:r w:rsidRPr="0008336B">
              <w:rPr>
                <w:rFonts w:eastAsia="Times New Roman" w:cs="Times New Roman"/>
                <w:color w:val="000000"/>
                <w:szCs w:val="24"/>
              </w:rPr>
              <w:t>(m)</w:t>
            </w:r>
          </w:p>
        </w:tc>
      </w:tr>
      <w:tr w:rsidR="00A30D28" w:rsidRPr="0008336B" w14:paraId="22B403B6" w14:textId="77777777" w:rsidTr="00580505">
        <w:trPr>
          <w:trHeight w:val="630"/>
        </w:trPr>
        <w:tc>
          <w:tcPr>
            <w:tcW w:w="683" w:type="dxa"/>
            <w:vMerge/>
            <w:tcBorders>
              <w:top w:val="nil"/>
              <w:bottom w:val="nil"/>
            </w:tcBorders>
            <w:vAlign w:val="center"/>
            <w:hideMark/>
          </w:tcPr>
          <w:p w14:paraId="42056C54" w14:textId="77777777" w:rsidR="00A30D28" w:rsidRPr="0008336B" w:rsidRDefault="00A30D28" w:rsidP="00580505">
            <w:pPr>
              <w:spacing w:after="0" w:line="240" w:lineRule="auto"/>
              <w:rPr>
                <w:rFonts w:eastAsia="Times New Roman" w:cs="Times New Roman"/>
                <w:color w:val="000000"/>
                <w:szCs w:val="24"/>
              </w:rPr>
            </w:pPr>
          </w:p>
        </w:tc>
        <w:tc>
          <w:tcPr>
            <w:tcW w:w="936" w:type="dxa"/>
            <w:tcBorders>
              <w:top w:val="single" w:sz="4" w:space="0" w:color="auto"/>
              <w:bottom w:val="single" w:sz="4" w:space="0" w:color="auto"/>
            </w:tcBorders>
            <w:shd w:val="clear" w:color="auto" w:fill="auto"/>
            <w:vAlign w:val="center"/>
            <w:hideMark/>
          </w:tcPr>
          <w:p w14:paraId="6519A7C8"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HJS</w:t>
            </w:r>
          </w:p>
        </w:tc>
        <w:tc>
          <w:tcPr>
            <w:tcW w:w="816" w:type="dxa"/>
            <w:tcBorders>
              <w:top w:val="single" w:sz="4" w:space="0" w:color="auto"/>
              <w:bottom w:val="single" w:sz="4" w:space="0" w:color="auto"/>
            </w:tcBorders>
            <w:shd w:val="clear" w:color="auto" w:fill="auto"/>
            <w:vAlign w:val="center"/>
            <w:hideMark/>
          </w:tcPr>
          <w:p w14:paraId="2446989F"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BX1</w:t>
            </w:r>
          </w:p>
        </w:tc>
        <w:tc>
          <w:tcPr>
            <w:tcW w:w="1345" w:type="dxa"/>
            <w:tcBorders>
              <w:top w:val="single" w:sz="4" w:space="0" w:color="auto"/>
              <w:bottom w:val="single" w:sz="4" w:space="0" w:color="auto"/>
            </w:tcBorders>
            <w:shd w:val="clear" w:color="auto" w:fill="auto"/>
            <w:vAlign w:val="center"/>
            <w:hideMark/>
          </w:tcPr>
          <w:p w14:paraId="4359D3FE"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1.16</w:t>
            </w:r>
          </w:p>
        </w:tc>
        <w:tc>
          <w:tcPr>
            <w:tcW w:w="1937" w:type="dxa"/>
            <w:vMerge w:val="restart"/>
            <w:tcBorders>
              <w:top w:val="single" w:sz="4" w:space="0" w:color="auto"/>
              <w:bottom w:val="single" w:sz="4" w:space="0" w:color="auto"/>
            </w:tcBorders>
            <w:shd w:val="clear" w:color="auto" w:fill="auto"/>
            <w:vAlign w:val="center"/>
            <w:hideMark/>
          </w:tcPr>
          <w:p w14:paraId="68269502"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Fracture water</w:t>
            </w:r>
          </w:p>
        </w:tc>
        <w:tc>
          <w:tcPr>
            <w:tcW w:w="1442" w:type="dxa"/>
            <w:tcBorders>
              <w:top w:val="single" w:sz="4" w:space="0" w:color="auto"/>
              <w:bottom w:val="single" w:sz="4" w:space="0" w:color="auto"/>
            </w:tcBorders>
            <w:shd w:val="clear" w:color="auto" w:fill="auto"/>
            <w:vAlign w:val="center"/>
            <w:hideMark/>
          </w:tcPr>
          <w:p w14:paraId="2B2F507C"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30.9</w:t>
            </w:r>
          </w:p>
        </w:tc>
        <w:tc>
          <w:tcPr>
            <w:tcW w:w="1528" w:type="dxa"/>
            <w:tcBorders>
              <w:top w:val="single" w:sz="4" w:space="0" w:color="auto"/>
              <w:bottom w:val="single" w:sz="4" w:space="0" w:color="auto"/>
            </w:tcBorders>
            <w:shd w:val="clear" w:color="auto" w:fill="auto"/>
            <w:vAlign w:val="center"/>
            <w:hideMark/>
          </w:tcPr>
          <w:p w14:paraId="512F67F5"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131.01</w:t>
            </w:r>
          </w:p>
        </w:tc>
      </w:tr>
      <w:tr w:rsidR="00A30D28" w:rsidRPr="0008336B" w14:paraId="62B92DDA" w14:textId="77777777" w:rsidTr="00580505">
        <w:trPr>
          <w:trHeight w:val="630"/>
        </w:trPr>
        <w:tc>
          <w:tcPr>
            <w:tcW w:w="683" w:type="dxa"/>
            <w:vMerge/>
            <w:tcBorders>
              <w:top w:val="nil"/>
            </w:tcBorders>
            <w:vAlign w:val="center"/>
            <w:hideMark/>
          </w:tcPr>
          <w:p w14:paraId="6EFF318F" w14:textId="77777777" w:rsidR="00A30D28" w:rsidRPr="0008336B" w:rsidRDefault="00A30D28" w:rsidP="00580505">
            <w:pPr>
              <w:spacing w:after="0" w:line="240" w:lineRule="auto"/>
              <w:rPr>
                <w:rFonts w:eastAsia="Times New Roman" w:cs="Times New Roman"/>
                <w:color w:val="000000"/>
                <w:szCs w:val="24"/>
              </w:rPr>
            </w:pPr>
          </w:p>
        </w:tc>
        <w:tc>
          <w:tcPr>
            <w:tcW w:w="936" w:type="dxa"/>
            <w:tcBorders>
              <w:top w:val="single" w:sz="4" w:space="0" w:color="auto"/>
            </w:tcBorders>
            <w:shd w:val="clear" w:color="auto" w:fill="auto"/>
            <w:vAlign w:val="center"/>
            <w:hideMark/>
          </w:tcPr>
          <w:p w14:paraId="4F1D2FFD"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ZMS</w:t>
            </w:r>
          </w:p>
        </w:tc>
        <w:tc>
          <w:tcPr>
            <w:tcW w:w="816" w:type="dxa"/>
            <w:tcBorders>
              <w:top w:val="single" w:sz="4" w:space="0" w:color="auto"/>
            </w:tcBorders>
            <w:shd w:val="clear" w:color="auto" w:fill="auto"/>
            <w:vAlign w:val="center"/>
            <w:hideMark/>
          </w:tcPr>
          <w:p w14:paraId="2DC6CC43" w14:textId="77777777" w:rsidR="00A30D28" w:rsidRPr="0008336B" w:rsidRDefault="00A30D28" w:rsidP="00580505">
            <w:pPr>
              <w:spacing w:after="0" w:line="240" w:lineRule="auto"/>
              <w:rPr>
                <w:rFonts w:eastAsia="Times New Roman" w:cs="Times New Roman"/>
                <w:color w:val="000000"/>
                <w:szCs w:val="24"/>
              </w:rPr>
            </w:pPr>
            <w:r w:rsidRPr="0008336B">
              <w:rPr>
                <w:rFonts w:eastAsia="Times New Roman" w:cs="Times New Roman"/>
                <w:color w:val="000000"/>
                <w:szCs w:val="24"/>
              </w:rPr>
              <w:t>BX2</w:t>
            </w:r>
          </w:p>
        </w:tc>
        <w:tc>
          <w:tcPr>
            <w:tcW w:w="1345" w:type="dxa"/>
            <w:tcBorders>
              <w:top w:val="single" w:sz="4" w:space="0" w:color="auto"/>
            </w:tcBorders>
            <w:shd w:val="clear" w:color="auto" w:fill="auto"/>
            <w:vAlign w:val="center"/>
            <w:hideMark/>
          </w:tcPr>
          <w:p w14:paraId="3E96E787"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4</w:t>
            </w:r>
          </w:p>
        </w:tc>
        <w:tc>
          <w:tcPr>
            <w:tcW w:w="1937" w:type="dxa"/>
            <w:vMerge/>
            <w:tcBorders>
              <w:top w:val="single" w:sz="4" w:space="0" w:color="auto"/>
            </w:tcBorders>
            <w:shd w:val="clear" w:color="auto" w:fill="auto"/>
            <w:vAlign w:val="center"/>
            <w:hideMark/>
          </w:tcPr>
          <w:p w14:paraId="3E3D00EE" w14:textId="77777777" w:rsidR="00A30D28" w:rsidRPr="0008336B" w:rsidRDefault="00A30D28" w:rsidP="00580505">
            <w:pPr>
              <w:spacing w:after="0" w:line="240" w:lineRule="auto"/>
              <w:rPr>
                <w:rFonts w:eastAsia="Times New Roman" w:cs="Times New Roman"/>
                <w:color w:val="000000"/>
                <w:szCs w:val="24"/>
              </w:rPr>
            </w:pPr>
          </w:p>
        </w:tc>
        <w:tc>
          <w:tcPr>
            <w:tcW w:w="1442" w:type="dxa"/>
            <w:tcBorders>
              <w:top w:val="single" w:sz="4" w:space="0" w:color="auto"/>
            </w:tcBorders>
            <w:shd w:val="clear" w:color="auto" w:fill="auto"/>
            <w:vAlign w:val="center"/>
            <w:hideMark/>
          </w:tcPr>
          <w:p w14:paraId="455990F6"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21.1</w:t>
            </w:r>
          </w:p>
        </w:tc>
        <w:tc>
          <w:tcPr>
            <w:tcW w:w="1528" w:type="dxa"/>
            <w:tcBorders>
              <w:top w:val="single" w:sz="4" w:space="0" w:color="auto"/>
            </w:tcBorders>
            <w:shd w:val="clear" w:color="auto" w:fill="auto"/>
            <w:vAlign w:val="center"/>
            <w:hideMark/>
          </w:tcPr>
          <w:p w14:paraId="181B19CB" w14:textId="77777777" w:rsidR="00A30D28" w:rsidRPr="0008336B" w:rsidRDefault="00A30D28" w:rsidP="00580505">
            <w:pPr>
              <w:spacing w:after="0" w:line="240" w:lineRule="auto"/>
              <w:jc w:val="center"/>
              <w:rPr>
                <w:rFonts w:eastAsia="Times New Roman" w:cs="Times New Roman"/>
                <w:color w:val="000000"/>
                <w:szCs w:val="24"/>
              </w:rPr>
            </w:pPr>
            <w:r w:rsidRPr="0008336B">
              <w:rPr>
                <w:rFonts w:eastAsia="Times New Roman" w:cs="Times New Roman"/>
                <w:color w:val="000000"/>
                <w:szCs w:val="24"/>
              </w:rPr>
              <w:t>170.16</w:t>
            </w:r>
          </w:p>
        </w:tc>
      </w:tr>
    </w:tbl>
    <w:p w14:paraId="7520EB5E" w14:textId="77777777" w:rsidR="00A30D28" w:rsidRPr="0008336B" w:rsidRDefault="00A30D28" w:rsidP="00A30D28">
      <w:pPr>
        <w:rPr>
          <w:rFonts w:cs="Times New Roman"/>
          <w:b/>
          <w:u w:val="single"/>
        </w:rPr>
      </w:pPr>
    </w:p>
    <w:p w14:paraId="0AF279ED" w14:textId="77777777" w:rsidR="00A30D28" w:rsidRPr="0008336B" w:rsidRDefault="00A30D28" w:rsidP="00A30D28">
      <w:pPr>
        <w:rPr>
          <w:rFonts w:cs="Times New Roman"/>
          <w:b/>
          <w:color w:val="FF0000"/>
          <w:u w:val="single"/>
        </w:rPr>
      </w:pPr>
      <w:r w:rsidRPr="0008336B">
        <w:rPr>
          <w:rFonts w:cs="Times New Roman"/>
          <w:b/>
          <w:color w:val="FF0000"/>
          <w:u w:val="single"/>
        </w:rPr>
        <w:t xml:space="preserve"> </w:t>
      </w:r>
    </w:p>
    <w:p w14:paraId="133C277B" w14:textId="77777777" w:rsidR="00A30D28" w:rsidRPr="0008336B" w:rsidRDefault="00A30D28" w:rsidP="00A30D28">
      <w:pPr>
        <w:rPr>
          <w:rFonts w:cs="Times New Roman"/>
          <w:b/>
          <w:u w:val="single"/>
        </w:rPr>
      </w:pPr>
    </w:p>
    <w:p w14:paraId="05C35DDF" w14:textId="77777777" w:rsidR="00A30D28" w:rsidRPr="0008336B" w:rsidRDefault="00A30D28" w:rsidP="00A30D28">
      <w:pPr>
        <w:rPr>
          <w:rFonts w:cs="Times New Roman"/>
          <w:b/>
          <w:u w:val="single"/>
        </w:rPr>
      </w:pPr>
    </w:p>
    <w:p w14:paraId="32F4F2BA" w14:textId="77777777" w:rsidR="00A30D28" w:rsidRPr="0008336B" w:rsidRDefault="00A30D28" w:rsidP="00A30D28">
      <w:pPr>
        <w:rPr>
          <w:rFonts w:cs="Times New Roman"/>
          <w:b/>
          <w:u w:val="single"/>
        </w:rPr>
        <w:sectPr w:rsidR="00A30D28" w:rsidRPr="0008336B">
          <w:pgSz w:w="12240" w:h="15840"/>
          <w:pgMar w:top="1440" w:right="1800" w:bottom="1440" w:left="1800" w:header="720" w:footer="720" w:gutter="0"/>
          <w:cols w:space="720"/>
          <w:docGrid w:linePitch="360"/>
        </w:sectPr>
      </w:pPr>
    </w:p>
    <w:p w14:paraId="7A10A4AE" w14:textId="09ADEAAF" w:rsidR="00A30D28" w:rsidRPr="0008336B" w:rsidRDefault="00A30D28" w:rsidP="00A30D28">
      <w:pPr>
        <w:pStyle w:val="Caption"/>
        <w:keepNext/>
        <w:spacing w:line="480" w:lineRule="auto"/>
      </w:pPr>
      <w:bookmarkStart w:id="650" w:name="_Ref80209221"/>
      <w:r w:rsidRPr="0008336B">
        <w:t xml:space="preserve">Table </w:t>
      </w:r>
      <w:r w:rsidRPr="0008336B">
        <w:rPr>
          <w:noProof/>
        </w:rPr>
        <w:fldChar w:fldCharType="begin"/>
      </w:r>
      <w:r w:rsidRPr="0008336B">
        <w:rPr>
          <w:noProof/>
        </w:rPr>
        <w:instrText xml:space="preserve"> SEQ Table \* ARABIC </w:instrText>
      </w:r>
      <w:r w:rsidRPr="0008336B">
        <w:rPr>
          <w:noProof/>
        </w:rPr>
        <w:fldChar w:fldCharType="separate"/>
      </w:r>
      <w:r w:rsidRPr="0008336B">
        <w:rPr>
          <w:noProof/>
        </w:rPr>
        <w:t>2</w:t>
      </w:r>
      <w:r w:rsidRPr="0008336B">
        <w:rPr>
          <w:noProof/>
        </w:rPr>
        <w:fldChar w:fldCharType="end"/>
      </w:r>
      <w:bookmarkEnd w:id="650"/>
      <w:r w:rsidRPr="0008336B">
        <w:t>:</w:t>
      </w:r>
      <w:ins w:id="651" w:author="asus" w:date="2021-08-27T17:00:00Z">
        <w:r w:rsidR="00687B28">
          <w:t xml:space="preserve"> </w:t>
        </w:r>
      </w:ins>
      <w:r w:rsidRPr="0008336B">
        <w:t>Two-dimensional inversion resistivity model meshes and final overall RMS misfit for all lines.</w:t>
      </w:r>
    </w:p>
    <w:tbl>
      <w:tblPr>
        <w:tblW w:w="8193" w:type="dxa"/>
        <w:tblLook w:val="04A0" w:firstRow="1" w:lastRow="0" w:firstColumn="1" w:lastColumn="0" w:noHBand="0" w:noVBand="1"/>
      </w:tblPr>
      <w:tblGrid>
        <w:gridCol w:w="1847"/>
        <w:gridCol w:w="1847"/>
        <w:gridCol w:w="2115"/>
        <w:gridCol w:w="2384"/>
      </w:tblGrid>
      <w:tr w:rsidR="00A30D28" w:rsidRPr="0008336B" w14:paraId="117F84B8" w14:textId="77777777" w:rsidTr="00580505">
        <w:trPr>
          <w:trHeight w:val="606"/>
        </w:trPr>
        <w:tc>
          <w:tcPr>
            <w:tcW w:w="1847" w:type="dxa"/>
            <w:tcBorders>
              <w:top w:val="single" w:sz="4" w:space="0" w:color="auto"/>
              <w:left w:val="nil"/>
              <w:bottom w:val="single" w:sz="4" w:space="0" w:color="auto"/>
              <w:right w:val="nil"/>
            </w:tcBorders>
            <w:shd w:val="clear" w:color="auto" w:fill="auto"/>
            <w:vAlign w:val="center"/>
            <w:hideMark/>
          </w:tcPr>
          <w:p w14:paraId="6B8AA29E"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 xml:space="preserve">Model name </w:t>
            </w:r>
          </w:p>
        </w:tc>
        <w:tc>
          <w:tcPr>
            <w:tcW w:w="1847" w:type="dxa"/>
            <w:tcBorders>
              <w:top w:val="single" w:sz="4" w:space="0" w:color="auto"/>
              <w:left w:val="nil"/>
              <w:bottom w:val="single" w:sz="4" w:space="0" w:color="auto"/>
              <w:right w:val="nil"/>
            </w:tcBorders>
            <w:shd w:val="clear" w:color="auto" w:fill="auto"/>
            <w:vAlign w:val="center"/>
            <w:hideMark/>
          </w:tcPr>
          <w:p w14:paraId="408D6788"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 xml:space="preserve">Model meshes </w:t>
            </w:r>
          </w:p>
        </w:tc>
        <w:tc>
          <w:tcPr>
            <w:tcW w:w="2115" w:type="dxa"/>
            <w:tcBorders>
              <w:top w:val="single" w:sz="4" w:space="0" w:color="auto"/>
              <w:left w:val="nil"/>
              <w:bottom w:val="single" w:sz="4" w:space="0" w:color="auto"/>
              <w:right w:val="nil"/>
            </w:tcBorders>
            <w:shd w:val="clear" w:color="auto" w:fill="auto"/>
            <w:vAlign w:val="center"/>
            <w:hideMark/>
          </w:tcPr>
          <w:p w14:paraId="0BC9A80C"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Final overall RMS misfit</w:t>
            </w:r>
          </w:p>
        </w:tc>
        <w:tc>
          <w:tcPr>
            <w:tcW w:w="2384" w:type="dxa"/>
            <w:tcBorders>
              <w:top w:val="single" w:sz="4" w:space="0" w:color="auto"/>
              <w:left w:val="nil"/>
              <w:bottom w:val="single" w:sz="4" w:space="0" w:color="auto"/>
              <w:right w:val="nil"/>
            </w:tcBorders>
            <w:shd w:val="clear" w:color="auto" w:fill="auto"/>
            <w:vAlign w:val="center"/>
            <w:hideMark/>
          </w:tcPr>
          <w:p w14:paraId="52408D74"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 xml:space="preserve">Number of iterations </w:t>
            </w:r>
          </w:p>
        </w:tc>
      </w:tr>
      <w:tr w:rsidR="00A30D28" w:rsidRPr="0008336B" w14:paraId="4BC077BA" w14:textId="77777777" w:rsidTr="00580505">
        <w:trPr>
          <w:trHeight w:val="303"/>
        </w:trPr>
        <w:tc>
          <w:tcPr>
            <w:tcW w:w="1847" w:type="dxa"/>
            <w:tcBorders>
              <w:top w:val="single" w:sz="4" w:space="0" w:color="auto"/>
              <w:left w:val="nil"/>
              <w:right w:val="nil"/>
            </w:tcBorders>
            <w:shd w:val="clear" w:color="auto" w:fill="auto"/>
            <w:vAlign w:val="center"/>
            <w:hideMark/>
          </w:tcPr>
          <w:p w14:paraId="641337B2"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Line01</w:t>
            </w:r>
          </w:p>
        </w:tc>
        <w:tc>
          <w:tcPr>
            <w:tcW w:w="1847" w:type="dxa"/>
            <w:tcBorders>
              <w:top w:val="single" w:sz="4" w:space="0" w:color="auto"/>
              <w:left w:val="nil"/>
              <w:right w:val="nil"/>
            </w:tcBorders>
            <w:shd w:val="clear" w:color="auto" w:fill="auto"/>
            <w:vAlign w:val="center"/>
            <w:hideMark/>
          </w:tcPr>
          <w:p w14:paraId="504C91FD"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577 x 32</w:t>
            </w:r>
          </w:p>
        </w:tc>
        <w:tc>
          <w:tcPr>
            <w:tcW w:w="2115" w:type="dxa"/>
            <w:tcBorders>
              <w:top w:val="single" w:sz="4" w:space="0" w:color="auto"/>
              <w:left w:val="nil"/>
              <w:right w:val="nil"/>
            </w:tcBorders>
            <w:shd w:val="clear" w:color="auto" w:fill="auto"/>
            <w:vAlign w:val="center"/>
            <w:hideMark/>
          </w:tcPr>
          <w:p w14:paraId="24896716"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1.013</w:t>
            </w:r>
          </w:p>
        </w:tc>
        <w:tc>
          <w:tcPr>
            <w:tcW w:w="2384" w:type="dxa"/>
            <w:tcBorders>
              <w:top w:val="single" w:sz="4" w:space="0" w:color="auto"/>
              <w:left w:val="nil"/>
              <w:right w:val="nil"/>
            </w:tcBorders>
            <w:shd w:val="clear" w:color="auto" w:fill="auto"/>
            <w:vAlign w:val="center"/>
            <w:hideMark/>
          </w:tcPr>
          <w:p w14:paraId="4644781B"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17</w:t>
            </w:r>
          </w:p>
        </w:tc>
      </w:tr>
      <w:tr w:rsidR="00A30D28" w:rsidRPr="0008336B" w14:paraId="101B8A14" w14:textId="77777777" w:rsidTr="00580505">
        <w:trPr>
          <w:trHeight w:val="303"/>
        </w:trPr>
        <w:tc>
          <w:tcPr>
            <w:tcW w:w="1847" w:type="dxa"/>
            <w:tcBorders>
              <w:top w:val="nil"/>
              <w:left w:val="nil"/>
              <w:right w:val="nil"/>
            </w:tcBorders>
            <w:shd w:val="clear" w:color="auto" w:fill="auto"/>
            <w:vAlign w:val="center"/>
            <w:hideMark/>
          </w:tcPr>
          <w:p w14:paraId="31BE0532"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Line02</w:t>
            </w:r>
          </w:p>
        </w:tc>
        <w:tc>
          <w:tcPr>
            <w:tcW w:w="1847" w:type="dxa"/>
            <w:tcBorders>
              <w:top w:val="nil"/>
              <w:left w:val="nil"/>
              <w:right w:val="nil"/>
            </w:tcBorders>
            <w:shd w:val="clear" w:color="auto" w:fill="auto"/>
            <w:vAlign w:val="center"/>
            <w:hideMark/>
          </w:tcPr>
          <w:p w14:paraId="61DA14D8"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199 x 32</w:t>
            </w:r>
          </w:p>
        </w:tc>
        <w:tc>
          <w:tcPr>
            <w:tcW w:w="2115" w:type="dxa"/>
            <w:tcBorders>
              <w:top w:val="nil"/>
              <w:left w:val="nil"/>
              <w:right w:val="nil"/>
            </w:tcBorders>
            <w:shd w:val="clear" w:color="auto" w:fill="auto"/>
            <w:vAlign w:val="center"/>
            <w:hideMark/>
          </w:tcPr>
          <w:p w14:paraId="065E9FD4"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0.994</w:t>
            </w:r>
          </w:p>
        </w:tc>
        <w:tc>
          <w:tcPr>
            <w:tcW w:w="2384" w:type="dxa"/>
            <w:tcBorders>
              <w:top w:val="nil"/>
              <w:left w:val="nil"/>
              <w:right w:val="nil"/>
            </w:tcBorders>
            <w:shd w:val="clear" w:color="auto" w:fill="auto"/>
            <w:vAlign w:val="center"/>
            <w:hideMark/>
          </w:tcPr>
          <w:p w14:paraId="77263711"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15</w:t>
            </w:r>
          </w:p>
        </w:tc>
      </w:tr>
      <w:tr w:rsidR="00A30D28" w:rsidRPr="0008336B" w14:paraId="5833C5CE" w14:textId="77777777" w:rsidTr="00580505">
        <w:trPr>
          <w:trHeight w:val="303"/>
        </w:trPr>
        <w:tc>
          <w:tcPr>
            <w:tcW w:w="1847" w:type="dxa"/>
            <w:tcBorders>
              <w:top w:val="nil"/>
              <w:left w:val="nil"/>
              <w:right w:val="nil"/>
            </w:tcBorders>
            <w:shd w:val="clear" w:color="auto" w:fill="auto"/>
            <w:vAlign w:val="center"/>
            <w:hideMark/>
          </w:tcPr>
          <w:p w14:paraId="0B8CE155"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Line03</w:t>
            </w:r>
          </w:p>
        </w:tc>
        <w:tc>
          <w:tcPr>
            <w:tcW w:w="1847" w:type="dxa"/>
            <w:tcBorders>
              <w:top w:val="nil"/>
              <w:left w:val="nil"/>
              <w:right w:val="nil"/>
            </w:tcBorders>
            <w:shd w:val="clear" w:color="auto" w:fill="auto"/>
            <w:vAlign w:val="center"/>
            <w:hideMark/>
          </w:tcPr>
          <w:p w14:paraId="36AD38F8"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205 x 32</w:t>
            </w:r>
          </w:p>
        </w:tc>
        <w:tc>
          <w:tcPr>
            <w:tcW w:w="2115" w:type="dxa"/>
            <w:tcBorders>
              <w:top w:val="nil"/>
              <w:left w:val="nil"/>
              <w:right w:val="nil"/>
            </w:tcBorders>
            <w:shd w:val="clear" w:color="auto" w:fill="auto"/>
            <w:vAlign w:val="center"/>
            <w:hideMark/>
          </w:tcPr>
          <w:p w14:paraId="2E6F59B0"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0.987</w:t>
            </w:r>
          </w:p>
        </w:tc>
        <w:tc>
          <w:tcPr>
            <w:tcW w:w="2384" w:type="dxa"/>
            <w:tcBorders>
              <w:top w:val="nil"/>
              <w:left w:val="nil"/>
              <w:right w:val="nil"/>
            </w:tcBorders>
            <w:shd w:val="clear" w:color="auto" w:fill="auto"/>
            <w:vAlign w:val="center"/>
            <w:hideMark/>
          </w:tcPr>
          <w:p w14:paraId="00D07561"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16</w:t>
            </w:r>
          </w:p>
        </w:tc>
      </w:tr>
      <w:tr w:rsidR="00A30D28" w:rsidRPr="0008336B" w14:paraId="71BA0436" w14:textId="77777777" w:rsidTr="00580505">
        <w:trPr>
          <w:trHeight w:val="303"/>
        </w:trPr>
        <w:tc>
          <w:tcPr>
            <w:tcW w:w="1847" w:type="dxa"/>
            <w:tcBorders>
              <w:top w:val="nil"/>
              <w:left w:val="nil"/>
              <w:right w:val="nil"/>
            </w:tcBorders>
            <w:shd w:val="clear" w:color="auto" w:fill="auto"/>
            <w:vAlign w:val="center"/>
            <w:hideMark/>
          </w:tcPr>
          <w:p w14:paraId="5538592F"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Line04</w:t>
            </w:r>
          </w:p>
        </w:tc>
        <w:tc>
          <w:tcPr>
            <w:tcW w:w="1847" w:type="dxa"/>
            <w:tcBorders>
              <w:top w:val="nil"/>
              <w:left w:val="nil"/>
              <w:right w:val="nil"/>
            </w:tcBorders>
            <w:shd w:val="clear" w:color="auto" w:fill="auto"/>
            <w:vAlign w:val="center"/>
            <w:hideMark/>
          </w:tcPr>
          <w:p w14:paraId="6DC25436"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385 x 32</w:t>
            </w:r>
          </w:p>
        </w:tc>
        <w:tc>
          <w:tcPr>
            <w:tcW w:w="2115" w:type="dxa"/>
            <w:tcBorders>
              <w:top w:val="nil"/>
              <w:left w:val="nil"/>
              <w:right w:val="nil"/>
            </w:tcBorders>
            <w:shd w:val="clear" w:color="auto" w:fill="auto"/>
            <w:vAlign w:val="center"/>
            <w:hideMark/>
          </w:tcPr>
          <w:p w14:paraId="53258A49"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1.451</w:t>
            </w:r>
          </w:p>
        </w:tc>
        <w:tc>
          <w:tcPr>
            <w:tcW w:w="2384" w:type="dxa"/>
            <w:tcBorders>
              <w:top w:val="nil"/>
              <w:left w:val="nil"/>
              <w:right w:val="nil"/>
            </w:tcBorders>
            <w:shd w:val="clear" w:color="auto" w:fill="auto"/>
            <w:vAlign w:val="center"/>
            <w:hideMark/>
          </w:tcPr>
          <w:p w14:paraId="6236F74C"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27</w:t>
            </w:r>
          </w:p>
        </w:tc>
      </w:tr>
      <w:tr w:rsidR="00A30D28" w:rsidRPr="0008336B" w14:paraId="3428C3FC" w14:textId="77777777" w:rsidTr="00580505">
        <w:trPr>
          <w:trHeight w:val="303"/>
        </w:trPr>
        <w:tc>
          <w:tcPr>
            <w:tcW w:w="1847" w:type="dxa"/>
            <w:tcBorders>
              <w:top w:val="nil"/>
              <w:left w:val="nil"/>
              <w:right w:val="nil"/>
            </w:tcBorders>
            <w:shd w:val="clear" w:color="auto" w:fill="auto"/>
            <w:vAlign w:val="center"/>
            <w:hideMark/>
          </w:tcPr>
          <w:p w14:paraId="08407126"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Line05</w:t>
            </w:r>
          </w:p>
        </w:tc>
        <w:tc>
          <w:tcPr>
            <w:tcW w:w="1847" w:type="dxa"/>
            <w:tcBorders>
              <w:top w:val="nil"/>
              <w:left w:val="nil"/>
              <w:right w:val="nil"/>
            </w:tcBorders>
            <w:shd w:val="clear" w:color="auto" w:fill="auto"/>
            <w:vAlign w:val="center"/>
            <w:hideMark/>
          </w:tcPr>
          <w:p w14:paraId="2B417714"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151 x 32</w:t>
            </w:r>
          </w:p>
        </w:tc>
        <w:tc>
          <w:tcPr>
            <w:tcW w:w="2115" w:type="dxa"/>
            <w:tcBorders>
              <w:top w:val="nil"/>
              <w:left w:val="nil"/>
              <w:right w:val="nil"/>
            </w:tcBorders>
            <w:shd w:val="clear" w:color="auto" w:fill="auto"/>
            <w:vAlign w:val="center"/>
            <w:hideMark/>
          </w:tcPr>
          <w:p w14:paraId="0981FD8E"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1.010</w:t>
            </w:r>
          </w:p>
        </w:tc>
        <w:tc>
          <w:tcPr>
            <w:tcW w:w="2384" w:type="dxa"/>
            <w:tcBorders>
              <w:top w:val="nil"/>
              <w:left w:val="nil"/>
              <w:right w:val="nil"/>
            </w:tcBorders>
            <w:shd w:val="clear" w:color="auto" w:fill="auto"/>
            <w:vAlign w:val="center"/>
            <w:hideMark/>
          </w:tcPr>
          <w:p w14:paraId="5AE8E868"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12</w:t>
            </w:r>
          </w:p>
        </w:tc>
      </w:tr>
      <w:tr w:rsidR="00A30D28" w:rsidRPr="0008336B" w14:paraId="64E1D6C4" w14:textId="77777777" w:rsidTr="00580505">
        <w:trPr>
          <w:trHeight w:val="303"/>
        </w:trPr>
        <w:tc>
          <w:tcPr>
            <w:tcW w:w="1847" w:type="dxa"/>
            <w:tcBorders>
              <w:top w:val="nil"/>
              <w:left w:val="nil"/>
              <w:right w:val="nil"/>
            </w:tcBorders>
            <w:shd w:val="clear" w:color="auto" w:fill="auto"/>
            <w:vAlign w:val="center"/>
            <w:hideMark/>
          </w:tcPr>
          <w:p w14:paraId="1AF36B19"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Line06</w:t>
            </w:r>
          </w:p>
        </w:tc>
        <w:tc>
          <w:tcPr>
            <w:tcW w:w="1847" w:type="dxa"/>
            <w:tcBorders>
              <w:top w:val="nil"/>
              <w:left w:val="nil"/>
              <w:right w:val="nil"/>
            </w:tcBorders>
            <w:shd w:val="clear" w:color="auto" w:fill="auto"/>
            <w:vAlign w:val="center"/>
            <w:hideMark/>
          </w:tcPr>
          <w:p w14:paraId="07605BAD"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273 x 32</w:t>
            </w:r>
          </w:p>
        </w:tc>
        <w:tc>
          <w:tcPr>
            <w:tcW w:w="2115" w:type="dxa"/>
            <w:tcBorders>
              <w:top w:val="nil"/>
              <w:left w:val="nil"/>
              <w:right w:val="nil"/>
            </w:tcBorders>
            <w:shd w:val="clear" w:color="auto" w:fill="auto"/>
            <w:vAlign w:val="center"/>
            <w:hideMark/>
          </w:tcPr>
          <w:p w14:paraId="16A9BB2A"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1.008</w:t>
            </w:r>
          </w:p>
        </w:tc>
        <w:tc>
          <w:tcPr>
            <w:tcW w:w="2384" w:type="dxa"/>
            <w:tcBorders>
              <w:top w:val="nil"/>
              <w:left w:val="nil"/>
              <w:right w:val="nil"/>
            </w:tcBorders>
            <w:shd w:val="clear" w:color="auto" w:fill="auto"/>
            <w:vAlign w:val="center"/>
            <w:hideMark/>
          </w:tcPr>
          <w:p w14:paraId="087E0065"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10</w:t>
            </w:r>
          </w:p>
        </w:tc>
      </w:tr>
      <w:tr w:rsidR="00A30D28" w:rsidRPr="0008336B" w14:paraId="5B22E610" w14:textId="77777777" w:rsidTr="00580505">
        <w:trPr>
          <w:trHeight w:val="303"/>
        </w:trPr>
        <w:tc>
          <w:tcPr>
            <w:tcW w:w="1847" w:type="dxa"/>
            <w:tcBorders>
              <w:top w:val="nil"/>
              <w:left w:val="nil"/>
              <w:right w:val="nil"/>
            </w:tcBorders>
            <w:shd w:val="clear" w:color="auto" w:fill="auto"/>
            <w:vAlign w:val="center"/>
            <w:hideMark/>
          </w:tcPr>
          <w:p w14:paraId="46F90042"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Line07</w:t>
            </w:r>
          </w:p>
        </w:tc>
        <w:tc>
          <w:tcPr>
            <w:tcW w:w="1847" w:type="dxa"/>
            <w:tcBorders>
              <w:top w:val="nil"/>
              <w:left w:val="nil"/>
              <w:right w:val="nil"/>
            </w:tcBorders>
            <w:shd w:val="clear" w:color="auto" w:fill="auto"/>
            <w:vAlign w:val="center"/>
            <w:hideMark/>
          </w:tcPr>
          <w:p w14:paraId="598BC2C2"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275 x 32</w:t>
            </w:r>
          </w:p>
        </w:tc>
        <w:tc>
          <w:tcPr>
            <w:tcW w:w="2115" w:type="dxa"/>
            <w:tcBorders>
              <w:top w:val="nil"/>
              <w:left w:val="nil"/>
              <w:right w:val="nil"/>
            </w:tcBorders>
            <w:shd w:val="clear" w:color="auto" w:fill="auto"/>
            <w:vAlign w:val="center"/>
            <w:hideMark/>
          </w:tcPr>
          <w:p w14:paraId="61BB840F"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1.011</w:t>
            </w:r>
          </w:p>
        </w:tc>
        <w:tc>
          <w:tcPr>
            <w:tcW w:w="2384" w:type="dxa"/>
            <w:tcBorders>
              <w:top w:val="nil"/>
              <w:left w:val="nil"/>
              <w:right w:val="nil"/>
            </w:tcBorders>
            <w:shd w:val="clear" w:color="auto" w:fill="auto"/>
            <w:vAlign w:val="center"/>
            <w:hideMark/>
          </w:tcPr>
          <w:p w14:paraId="71C62FC1"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10</w:t>
            </w:r>
          </w:p>
        </w:tc>
      </w:tr>
      <w:tr w:rsidR="00A30D28" w:rsidRPr="0008336B" w14:paraId="48F36A43" w14:textId="77777777" w:rsidTr="00580505">
        <w:trPr>
          <w:trHeight w:val="303"/>
        </w:trPr>
        <w:tc>
          <w:tcPr>
            <w:tcW w:w="1847" w:type="dxa"/>
            <w:tcBorders>
              <w:top w:val="nil"/>
              <w:left w:val="nil"/>
              <w:right w:val="nil"/>
            </w:tcBorders>
            <w:shd w:val="clear" w:color="auto" w:fill="auto"/>
            <w:vAlign w:val="center"/>
            <w:hideMark/>
          </w:tcPr>
          <w:p w14:paraId="64E0E3D4"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Line08</w:t>
            </w:r>
          </w:p>
        </w:tc>
        <w:tc>
          <w:tcPr>
            <w:tcW w:w="1847" w:type="dxa"/>
            <w:tcBorders>
              <w:top w:val="nil"/>
              <w:left w:val="nil"/>
              <w:right w:val="nil"/>
            </w:tcBorders>
            <w:shd w:val="clear" w:color="auto" w:fill="auto"/>
            <w:vAlign w:val="center"/>
            <w:hideMark/>
          </w:tcPr>
          <w:p w14:paraId="22912B10"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217 x 32</w:t>
            </w:r>
          </w:p>
        </w:tc>
        <w:tc>
          <w:tcPr>
            <w:tcW w:w="2115" w:type="dxa"/>
            <w:tcBorders>
              <w:top w:val="nil"/>
              <w:left w:val="nil"/>
              <w:right w:val="nil"/>
            </w:tcBorders>
            <w:shd w:val="clear" w:color="auto" w:fill="auto"/>
            <w:vAlign w:val="center"/>
            <w:hideMark/>
          </w:tcPr>
          <w:p w14:paraId="362DBFA2"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1.069</w:t>
            </w:r>
          </w:p>
        </w:tc>
        <w:tc>
          <w:tcPr>
            <w:tcW w:w="2384" w:type="dxa"/>
            <w:tcBorders>
              <w:top w:val="nil"/>
              <w:left w:val="nil"/>
              <w:right w:val="nil"/>
            </w:tcBorders>
            <w:shd w:val="clear" w:color="auto" w:fill="auto"/>
            <w:vAlign w:val="center"/>
            <w:hideMark/>
          </w:tcPr>
          <w:p w14:paraId="141D73E2"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12</w:t>
            </w:r>
          </w:p>
        </w:tc>
      </w:tr>
      <w:tr w:rsidR="00A30D28" w:rsidRPr="0008336B" w14:paraId="228F53F1" w14:textId="77777777" w:rsidTr="00580505">
        <w:trPr>
          <w:trHeight w:val="303"/>
        </w:trPr>
        <w:tc>
          <w:tcPr>
            <w:tcW w:w="1847" w:type="dxa"/>
            <w:tcBorders>
              <w:top w:val="nil"/>
              <w:left w:val="nil"/>
              <w:bottom w:val="single" w:sz="4" w:space="0" w:color="auto"/>
              <w:right w:val="nil"/>
            </w:tcBorders>
            <w:shd w:val="clear" w:color="auto" w:fill="auto"/>
            <w:vAlign w:val="center"/>
            <w:hideMark/>
          </w:tcPr>
          <w:p w14:paraId="3D4058EB"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Line09</w:t>
            </w:r>
          </w:p>
        </w:tc>
        <w:tc>
          <w:tcPr>
            <w:tcW w:w="1847" w:type="dxa"/>
            <w:tcBorders>
              <w:top w:val="nil"/>
              <w:left w:val="nil"/>
              <w:bottom w:val="single" w:sz="4" w:space="0" w:color="auto"/>
              <w:right w:val="nil"/>
            </w:tcBorders>
            <w:shd w:val="clear" w:color="auto" w:fill="auto"/>
            <w:vAlign w:val="center"/>
            <w:hideMark/>
          </w:tcPr>
          <w:p w14:paraId="689FFB45"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143 x 32</w:t>
            </w:r>
          </w:p>
        </w:tc>
        <w:tc>
          <w:tcPr>
            <w:tcW w:w="2115" w:type="dxa"/>
            <w:tcBorders>
              <w:top w:val="nil"/>
              <w:left w:val="nil"/>
              <w:bottom w:val="single" w:sz="4" w:space="0" w:color="auto"/>
              <w:right w:val="nil"/>
            </w:tcBorders>
            <w:shd w:val="clear" w:color="auto" w:fill="auto"/>
            <w:vAlign w:val="center"/>
            <w:hideMark/>
          </w:tcPr>
          <w:p w14:paraId="5C778658"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0.941</w:t>
            </w:r>
          </w:p>
        </w:tc>
        <w:tc>
          <w:tcPr>
            <w:tcW w:w="2384" w:type="dxa"/>
            <w:tcBorders>
              <w:top w:val="nil"/>
              <w:left w:val="nil"/>
              <w:bottom w:val="single" w:sz="4" w:space="0" w:color="auto"/>
              <w:right w:val="nil"/>
            </w:tcBorders>
            <w:shd w:val="clear" w:color="auto" w:fill="auto"/>
            <w:vAlign w:val="center"/>
            <w:hideMark/>
          </w:tcPr>
          <w:p w14:paraId="7069B69B"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13</w:t>
            </w:r>
          </w:p>
        </w:tc>
      </w:tr>
    </w:tbl>
    <w:p w14:paraId="6F94134C" w14:textId="77777777" w:rsidR="00A30D28" w:rsidRPr="0008336B" w:rsidRDefault="00A30D28" w:rsidP="00A30D28">
      <w:pPr>
        <w:rPr>
          <w:rFonts w:cs="Times New Roman"/>
          <w:b/>
          <w:u w:val="single"/>
        </w:rPr>
      </w:pPr>
    </w:p>
    <w:p w14:paraId="1EB54724" w14:textId="77777777" w:rsidR="00A30D28" w:rsidRPr="0008336B" w:rsidRDefault="00A30D28" w:rsidP="00A30D28">
      <w:pPr>
        <w:rPr>
          <w:rFonts w:cs="Times New Roman"/>
          <w:b/>
          <w:u w:val="single"/>
        </w:rPr>
        <w:sectPr w:rsidR="00A30D28" w:rsidRPr="0008336B">
          <w:pgSz w:w="12240" w:h="15840"/>
          <w:pgMar w:top="1440" w:right="1800" w:bottom="1440" w:left="1800" w:header="720" w:footer="720" w:gutter="0"/>
          <w:cols w:space="720"/>
          <w:docGrid w:linePitch="360"/>
        </w:sectPr>
      </w:pPr>
    </w:p>
    <w:p w14:paraId="2B7705B9" w14:textId="1083E81E" w:rsidR="00A30D28" w:rsidRPr="0008336B" w:rsidRDefault="00A30D28" w:rsidP="00A30D28">
      <w:pPr>
        <w:pStyle w:val="Caption"/>
        <w:keepNext/>
        <w:spacing w:line="480" w:lineRule="auto"/>
      </w:pPr>
      <w:bookmarkStart w:id="652" w:name="_Ref80209254"/>
      <w:r w:rsidRPr="0008336B">
        <w:t xml:space="preserve">Table </w:t>
      </w:r>
      <w:r w:rsidRPr="0008336B">
        <w:rPr>
          <w:noProof/>
        </w:rPr>
        <w:fldChar w:fldCharType="begin"/>
      </w:r>
      <w:r w:rsidRPr="0008336B">
        <w:rPr>
          <w:noProof/>
        </w:rPr>
        <w:instrText xml:space="preserve"> SEQ Table \* ARABIC </w:instrText>
      </w:r>
      <w:r w:rsidRPr="0008336B">
        <w:rPr>
          <w:noProof/>
        </w:rPr>
        <w:fldChar w:fldCharType="separate"/>
      </w:r>
      <w:r w:rsidRPr="0008336B">
        <w:rPr>
          <w:noProof/>
        </w:rPr>
        <w:t>3</w:t>
      </w:r>
      <w:r w:rsidRPr="0008336B">
        <w:rPr>
          <w:noProof/>
        </w:rPr>
        <w:fldChar w:fldCharType="end"/>
      </w:r>
      <w:bookmarkEnd w:id="652"/>
      <w:r w:rsidRPr="0008336B">
        <w:t>:</w:t>
      </w:r>
      <w:ins w:id="653" w:author="asus" w:date="2021-08-27T17:01:00Z">
        <w:r w:rsidR="00687B28">
          <w:t xml:space="preserve"> </w:t>
        </w:r>
      </w:ins>
      <w:r w:rsidRPr="0008336B">
        <w:t>Estimated range of electric resistivities (TRES) for main structure</w:t>
      </w:r>
      <w:ins w:id="654" w:author="asus" w:date="2021-08-27T17:01:00Z">
        <w:r w:rsidR="00687B28">
          <w:t>s</w:t>
        </w:r>
      </w:ins>
      <w:r w:rsidRPr="0008336B">
        <w:t xml:space="preserve"> during the Crew project 2017-Nian 7 in 2017</w:t>
      </w:r>
    </w:p>
    <w:tbl>
      <w:tblPr>
        <w:tblW w:w="593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986"/>
        <w:gridCol w:w="1908"/>
        <w:gridCol w:w="2037"/>
      </w:tblGrid>
      <w:tr w:rsidR="00A30D28" w:rsidRPr="0008336B" w14:paraId="183414CE" w14:textId="77777777" w:rsidTr="00580505">
        <w:trPr>
          <w:trHeight w:val="432"/>
          <w:jc w:val="center"/>
        </w:trPr>
        <w:tc>
          <w:tcPr>
            <w:tcW w:w="1986" w:type="dxa"/>
            <w:tcBorders>
              <w:bottom w:val="single" w:sz="4" w:space="0" w:color="auto"/>
            </w:tcBorders>
            <w:shd w:val="clear" w:color="auto" w:fill="auto"/>
            <w:vAlign w:val="center"/>
            <w:hideMark/>
          </w:tcPr>
          <w:p w14:paraId="1023554A" w14:textId="77777777" w:rsidR="00A30D28" w:rsidRPr="0008336B" w:rsidRDefault="00A30D28" w:rsidP="00580505">
            <w:pPr>
              <w:spacing w:after="0" w:line="240" w:lineRule="auto"/>
              <w:rPr>
                <w:rFonts w:eastAsia="Times New Roman" w:cs="Times New Roman"/>
                <w:bCs/>
                <w:iCs/>
                <w:color w:val="000000"/>
                <w:szCs w:val="24"/>
              </w:rPr>
            </w:pPr>
            <w:r w:rsidRPr="0008336B">
              <w:rPr>
                <w:rFonts w:eastAsia="Times New Roman" w:cs="Times New Roman"/>
                <w:bCs/>
                <w:iCs/>
                <w:color w:val="000000"/>
                <w:szCs w:val="24"/>
              </w:rPr>
              <w:t>Structure</w:t>
            </w:r>
          </w:p>
        </w:tc>
        <w:tc>
          <w:tcPr>
            <w:tcW w:w="1908" w:type="dxa"/>
            <w:tcBorders>
              <w:bottom w:val="single" w:sz="4" w:space="0" w:color="auto"/>
            </w:tcBorders>
            <w:shd w:val="clear" w:color="auto" w:fill="auto"/>
            <w:vAlign w:val="center"/>
            <w:hideMark/>
          </w:tcPr>
          <w:p w14:paraId="368BAB82"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Rho mean value (Ω.m)</w:t>
            </w:r>
          </w:p>
        </w:tc>
        <w:tc>
          <w:tcPr>
            <w:tcW w:w="2037" w:type="dxa"/>
            <w:tcBorders>
              <w:bottom w:val="single" w:sz="4" w:space="0" w:color="auto"/>
            </w:tcBorders>
            <w:shd w:val="clear" w:color="auto" w:fill="auto"/>
            <w:vAlign w:val="center"/>
            <w:hideMark/>
          </w:tcPr>
          <w:p w14:paraId="273F79D6"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 xml:space="preserve">Rho range </w:t>
            </w:r>
          </w:p>
          <w:p w14:paraId="4931D7E4" w14:textId="77777777" w:rsidR="00A30D28" w:rsidRPr="0008336B" w:rsidRDefault="00A30D28" w:rsidP="00580505">
            <w:pPr>
              <w:spacing w:after="0" w:line="240" w:lineRule="auto"/>
              <w:jc w:val="center"/>
              <w:rPr>
                <w:rFonts w:eastAsia="Times New Roman" w:cs="Times New Roman"/>
                <w:bCs/>
                <w:iCs/>
                <w:color w:val="000000"/>
                <w:szCs w:val="24"/>
              </w:rPr>
            </w:pPr>
            <w:r w:rsidRPr="0008336B">
              <w:rPr>
                <w:rFonts w:eastAsia="Times New Roman" w:cs="Times New Roman"/>
                <w:bCs/>
                <w:iCs/>
                <w:color w:val="000000"/>
                <w:szCs w:val="24"/>
              </w:rPr>
              <w:t>(Ω.m)</w:t>
            </w:r>
          </w:p>
        </w:tc>
      </w:tr>
      <w:tr w:rsidR="00A30D28" w:rsidRPr="0008336B" w14:paraId="6D65F9CC" w14:textId="77777777" w:rsidTr="00580505">
        <w:trPr>
          <w:trHeight w:val="216"/>
          <w:jc w:val="center"/>
        </w:trPr>
        <w:tc>
          <w:tcPr>
            <w:tcW w:w="1986" w:type="dxa"/>
            <w:tcBorders>
              <w:bottom w:val="nil"/>
            </w:tcBorders>
            <w:shd w:val="clear" w:color="auto" w:fill="auto"/>
            <w:vAlign w:val="center"/>
            <w:hideMark/>
          </w:tcPr>
          <w:p w14:paraId="210EE78C" w14:textId="77777777" w:rsidR="00A30D28" w:rsidRPr="0008336B" w:rsidRDefault="00A30D28" w:rsidP="00580505">
            <w:pPr>
              <w:spacing w:after="0" w:line="240" w:lineRule="auto"/>
              <w:rPr>
                <w:rFonts w:eastAsia="Times New Roman" w:cs="Times New Roman"/>
                <w:iCs/>
                <w:color w:val="000000"/>
                <w:szCs w:val="24"/>
              </w:rPr>
            </w:pPr>
            <w:r w:rsidRPr="0008336B">
              <w:rPr>
                <w:rFonts w:eastAsia="Times New Roman" w:cs="Times New Roman"/>
                <w:iCs/>
                <w:color w:val="000000"/>
                <w:szCs w:val="24"/>
              </w:rPr>
              <w:t>Granite</w:t>
            </w:r>
          </w:p>
        </w:tc>
        <w:tc>
          <w:tcPr>
            <w:tcW w:w="1908" w:type="dxa"/>
            <w:tcBorders>
              <w:bottom w:val="nil"/>
            </w:tcBorders>
            <w:shd w:val="clear" w:color="auto" w:fill="auto"/>
            <w:vAlign w:val="center"/>
            <w:hideMark/>
          </w:tcPr>
          <w:p w14:paraId="53D5AEFD"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2000</w:t>
            </w:r>
          </w:p>
        </w:tc>
        <w:tc>
          <w:tcPr>
            <w:tcW w:w="2037" w:type="dxa"/>
            <w:tcBorders>
              <w:bottom w:val="nil"/>
            </w:tcBorders>
            <w:shd w:val="clear" w:color="auto" w:fill="auto"/>
            <w:vAlign w:val="center"/>
            <w:hideMark/>
          </w:tcPr>
          <w:p w14:paraId="47A7048A"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1000-3000</w:t>
            </w:r>
          </w:p>
        </w:tc>
      </w:tr>
      <w:tr w:rsidR="00A30D28" w:rsidRPr="0008336B" w14:paraId="7AA9180A" w14:textId="77777777" w:rsidTr="00580505">
        <w:trPr>
          <w:trHeight w:val="432"/>
          <w:jc w:val="center"/>
        </w:trPr>
        <w:tc>
          <w:tcPr>
            <w:tcW w:w="1986" w:type="dxa"/>
            <w:tcBorders>
              <w:top w:val="nil"/>
              <w:bottom w:val="nil"/>
            </w:tcBorders>
            <w:shd w:val="clear" w:color="auto" w:fill="auto"/>
            <w:vAlign w:val="center"/>
            <w:hideMark/>
          </w:tcPr>
          <w:p w14:paraId="7C2CF4E0" w14:textId="77777777" w:rsidR="00A30D28" w:rsidRPr="0008336B" w:rsidRDefault="00A30D28" w:rsidP="00580505">
            <w:pPr>
              <w:spacing w:after="0" w:line="240" w:lineRule="auto"/>
              <w:rPr>
                <w:rFonts w:eastAsia="Times New Roman" w:cs="Times New Roman"/>
                <w:iCs/>
                <w:color w:val="000000"/>
                <w:szCs w:val="24"/>
              </w:rPr>
            </w:pPr>
            <w:r w:rsidRPr="0008336B">
              <w:rPr>
                <w:rFonts w:eastAsia="Times New Roman" w:cs="Times New Roman"/>
                <w:iCs/>
                <w:color w:val="000000"/>
                <w:szCs w:val="24"/>
              </w:rPr>
              <w:t xml:space="preserve">Fault fracture zone </w:t>
            </w:r>
          </w:p>
        </w:tc>
        <w:tc>
          <w:tcPr>
            <w:tcW w:w="1908" w:type="dxa"/>
            <w:tcBorders>
              <w:top w:val="nil"/>
              <w:bottom w:val="nil"/>
            </w:tcBorders>
            <w:shd w:val="clear" w:color="auto" w:fill="auto"/>
            <w:vAlign w:val="center"/>
            <w:hideMark/>
          </w:tcPr>
          <w:p w14:paraId="63BB399F"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120</w:t>
            </w:r>
          </w:p>
        </w:tc>
        <w:tc>
          <w:tcPr>
            <w:tcW w:w="2037" w:type="dxa"/>
            <w:tcBorders>
              <w:top w:val="nil"/>
              <w:bottom w:val="nil"/>
            </w:tcBorders>
            <w:shd w:val="clear" w:color="auto" w:fill="auto"/>
            <w:vAlign w:val="center"/>
            <w:hideMark/>
          </w:tcPr>
          <w:p w14:paraId="209E7988"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60-180</w:t>
            </w:r>
          </w:p>
        </w:tc>
      </w:tr>
      <w:tr w:rsidR="00A30D28" w:rsidRPr="0008336B" w14:paraId="7794B8D5" w14:textId="77777777" w:rsidTr="00580505">
        <w:trPr>
          <w:trHeight w:val="216"/>
          <w:jc w:val="center"/>
        </w:trPr>
        <w:tc>
          <w:tcPr>
            <w:tcW w:w="1986" w:type="dxa"/>
            <w:tcBorders>
              <w:top w:val="nil"/>
            </w:tcBorders>
            <w:shd w:val="clear" w:color="auto" w:fill="auto"/>
            <w:vAlign w:val="center"/>
            <w:hideMark/>
          </w:tcPr>
          <w:p w14:paraId="440C3C55" w14:textId="77777777" w:rsidR="00A30D28" w:rsidRPr="0008336B" w:rsidRDefault="00A30D28" w:rsidP="00580505">
            <w:pPr>
              <w:spacing w:after="0" w:line="240" w:lineRule="auto"/>
              <w:rPr>
                <w:rFonts w:eastAsia="Times New Roman" w:cs="Times New Roman"/>
                <w:iCs/>
                <w:color w:val="000000"/>
                <w:szCs w:val="24"/>
              </w:rPr>
            </w:pPr>
            <w:r w:rsidRPr="0008336B">
              <w:rPr>
                <w:rFonts w:eastAsia="Times New Roman" w:cs="Times New Roman"/>
                <w:iCs/>
                <w:color w:val="000000"/>
                <w:szCs w:val="24"/>
              </w:rPr>
              <w:t xml:space="preserve">River water </w:t>
            </w:r>
          </w:p>
        </w:tc>
        <w:tc>
          <w:tcPr>
            <w:tcW w:w="1908" w:type="dxa"/>
            <w:tcBorders>
              <w:top w:val="nil"/>
            </w:tcBorders>
            <w:shd w:val="clear" w:color="auto" w:fill="auto"/>
            <w:vAlign w:val="center"/>
            <w:hideMark/>
          </w:tcPr>
          <w:p w14:paraId="247356BB"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68</w:t>
            </w:r>
          </w:p>
        </w:tc>
        <w:tc>
          <w:tcPr>
            <w:tcW w:w="2037" w:type="dxa"/>
            <w:tcBorders>
              <w:top w:val="nil"/>
            </w:tcBorders>
            <w:shd w:val="clear" w:color="auto" w:fill="auto"/>
            <w:vAlign w:val="center"/>
            <w:hideMark/>
          </w:tcPr>
          <w:p w14:paraId="77D31334" w14:textId="77777777" w:rsidR="00A30D28" w:rsidRPr="0008336B" w:rsidRDefault="00A30D28" w:rsidP="00580505">
            <w:pPr>
              <w:spacing w:after="0" w:line="240" w:lineRule="auto"/>
              <w:jc w:val="center"/>
              <w:rPr>
                <w:rFonts w:eastAsia="Times New Roman" w:cs="Times New Roman"/>
                <w:iCs/>
                <w:color w:val="000000"/>
                <w:szCs w:val="24"/>
              </w:rPr>
            </w:pPr>
            <w:r w:rsidRPr="0008336B">
              <w:rPr>
                <w:rFonts w:eastAsia="Times New Roman" w:cs="Times New Roman"/>
                <w:iCs/>
                <w:color w:val="000000"/>
                <w:szCs w:val="24"/>
              </w:rPr>
              <w:t>66-70</w:t>
            </w:r>
          </w:p>
        </w:tc>
      </w:tr>
    </w:tbl>
    <w:p w14:paraId="1F83C8D4" w14:textId="77777777" w:rsidR="00A30D28" w:rsidRPr="0008336B" w:rsidRDefault="00A30D28" w:rsidP="00A30D28">
      <w:pPr>
        <w:rPr>
          <w:rFonts w:cs="Times New Roman"/>
          <w:b/>
          <w:u w:val="single"/>
        </w:rPr>
      </w:pPr>
    </w:p>
    <w:p w14:paraId="1DBC33D3" w14:textId="77777777" w:rsidR="00A30D28" w:rsidRPr="0008336B" w:rsidRDefault="00A30D28" w:rsidP="00A30D28">
      <w:pPr>
        <w:rPr>
          <w:rFonts w:cs="Times New Roman"/>
          <w:b/>
          <w:u w:val="single"/>
        </w:rPr>
      </w:pPr>
    </w:p>
    <w:p w14:paraId="581CF214" w14:textId="77777777" w:rsidR="00A30D28" w:rsidRPr="0008336B" w:rsidRDefault="00A30D28" w:rsidP="00A30D28">
      <w:pPr>
        <w:rPr>
          <w:rFonts w:cs="Times New Roman"/>
          <w:b/>
          <w:u w:val="single"/>
        </w:rPr>
      </w:pPr>
    </w:p>
    <w:p w14:paraId="697FCD98" w14:textId="77777777" w:rsidR="00A30D28" w:rsidRPr="0008336B" w:rsidRDefault="00A30D28" w:rsidP="00A30D28">
      <w:pPr>
        <w:rPr>
          <w:rFonts w:cs="Times New Roman"/>
          <w:b/>
          <w:u w:val="single"/>
        </w:rPr>
      </w:pPr>
    </w:p>
    <w:p w14:paraId="66FF225F" w14:textId="77777777" w:rsidR="00A30D28" w:rsidRPr="0008336B" w:rsidRDefault="00A30D28" w:rsidP="00A30D28">
      <w:pPr>
        <w:rPr>
          <w:rFonts w:cs="Times New Roman"/>
          <w:b/>
          <w:u w:val="single"/>
        </w:rPr>
      </w:pPr>
    </w:p>
    <w:p w14:paraId="64D694C4" w14:textId="77777777" w:rsidR="00A30D28" w:rsidRPr="0008336B" w:rsidRDefault="00A30D28" w:rsidP="00A30D28">
      <w:pPr>
        <w:rPr>
          <w:rFonts w:cs="Times New Roman"/>
          <w:b/>
          <w:u w:val="single"/>
        </w:rPr>
        <w:sectPr w:rsidR="00A30D28" w:rsidRPr="0008336B">
          <w:pgSz w:w="12240" w:h="15840"/>
          <w:pgMar w:top="1440" w:right="1800" w:bottom="1440" w:left="1800" w:header="720" w:footer="720" w:gutter="0"/>
          <w:cols w:space="720"/>
          <w:docGrid w:linePitch="360"/>
        </w:sectPr>
      </w:pPr>
    </w:p>
    <w:p w14:paraId="1715FF85" w14:textId="77777777" w:rsidR="00A30D28" w:rsidRPr="0008336B" w:rsidRDefault="00A30D28" w:rsidP="00A30D28">
      <w:pPr>
        <w:pStyle w:val="Heading1"/>
        <w:jc w:val="center"/>
      </w:pPr>
      <w:r w:rsidRPr="0008336B">
        <w:t>FIGURES AND CAPTIONS</w:t>
      </w:r>
    </w:p>
    <w:p w14:paraId="41F83C66" w14:textId="77777777" w:rsidR="00A30D28" w:rsidRPr="0008336B" w:rsidRDefault="00A30D28" w:rsidP="00A30D28">
      <w:pPr>
        <w:rPr>
          <w:rFonts w:cs="Times New Roman"/>
          <w:b/>
          <w:u w:val="single"/>
        </w:rPr>
      </w:pPr>
    </w:p>
    <w:p w14:paraId="6B31FFE6" w14:textId="77777777" w:rsidR="00A30D28" w:rsidRPr="0008336B" w:rsidRDefault="00A30D28" w:rsidP="00A30D28">
      <w:pPr>
        <w:keepNext/>
      </w:pPr>
      <w:r w:rsidRPr="0008336B">
        <w:rPr>
          <w:rFonts w:cs="Times New Roman"/>
          <w:b/>
          <w:noProof/>
        </w:rPr>
        <w:drawing>
          <wp:inline distT="0" distB="0" distL="0" distR="0" wp14:anchorId="484CCBFF" wp14:editId="453AC8E2">
            <wp:extent cx="6018445" cy="440725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ology+tx_T.PNG"/>
                    <pic:cNvPicPr/>
                  </pic:nvPicPr>
                  <pic:blipFill>
                    <a:blip r:embed="rId12">
                      <a:extLst>
                        <a:ext uri="{28A0092B-C50C-407E-A947-70E740481C1C}">
                          <a14:useLocalDpi xmlns:a14="http://schemas.microsoft.com/office/drawing/2010/main" val="0"/>
                        </a:ext>
                      </a:extLst>
                    </a:blip>
                    <a:stretch>
                      <a:fillRect/>
                    </a:stretch>
                  </pic:blipFill>
                  <pic:spPr>
                    <a:xfrm>
                      <a:off x="0" y="0"/>
                      <a:ext cx="6026863" cy="4413421"/>
                    </a:xfrm>
                    <a:prstGeom prst="rect">
                      <a:avLst/>
                    </a:prstGeom>
                  </pic:spPr>
                </pic:pic>
              </a:graphicData>
            </a:graphic>
          </wp:inline>
        </w:drawing>
      </w:r>
    </w:p>
    <w:p w14:paraId="78331B81" w14:textId="77777777" w:rsidR="00A30D28" w:rsidRPr="0008336B" w:rsidRDefault="00A30D28" w:rsidP="00A30D28">
      <w:pPr>
        <w:spacing w:line="480" w:lineRule="auto"/>
        <w:jc w:val="center"/>
        <w:rPr>
          <w:rFonts w:cs="Times New Roman"/>
          <w:b/>
          <w:u w:val="single"/>
        </w:rPr>
      </w:pPr>
      <w:bookmarkStart w:id="655" w:name="_Ref80200899"/>
      <w:bookmarkStart w:id="656" w:name="_Ref80201052"/>
      <w:commentRangeStart w:id="657"/>
      <w:commentRangeStart w:id="658"/>
      <w:r w:rsidRPr="0008336B">
        <w:rPr>
          <w:rFonts w:cs="Times New Roman"/>
        </w:rPr>
        <w:t xml:space="preserve">Figure </w:t>
      </w:r>
      <w:r w:rsidRPr="0008336B">
        <w:rPr>
          <w:rFonts w:cs="Times New Roman"/>
        </w:rPr>
        <w:fldChar w:fldCharType="begin"/>
      </w:r>
      <w:r w:rsidRPr="0008336B">
        <w:rPr>
          <w:rFonts w:cs="Times New Roman"/>
        </w:rPr>
        <w:instrText xml:space="preserve"> SEQ Figure \* ARABIC </w:instrText>
      </w:r>
      <w:r w:rsidRPr="0008336B">
        <w:rPr>
          <w:rFonts w:cs="Times New Roman"/>
        </w:rPr>
        <w:fldChar w:fldCharType="separate"/>
      </w:r>
      <w:r w:rsidRPr="0008336B">
        <w:rPr>
          <w:rFonts w:cs="Times New Roman"/>
          <w:noProof/>
        </w:rPr>
        <w:t>1</w:t>
      </w:r>
      <w:r w:rsidRPr="0008336B">
        <w:rPr>
          <w:rFonts w:cs="Times New Roman"/>
        </w:rPr>
        <w:fldChar w:fldCharType="end"/>
      </w:r>
      <w:bookmarkEnd w:id="655"/>
      <w:r w:rsidRPr="0008336B">
        <w:rPr>
          <w:rFonts w:cs="Times New Roman"/>
        </w:rPr>
        <w:t>:</w:t>
      </w:r>
      <w:r w:rsidRPr="0008336B">
        <w:rPr>
          <w:rFonts w:cs="Times New Roman"/>
          <w:b/>
          <w:sz w:val="28"/>
        </w:rPr>
        <w:t xml:space="preserve"> </w:t>
      </w:r>
      <w:r w:rsidRPr="0008336B">
        <w:rPr>
          <w:rFonts w:cs="Times New Roman"/>
          <w:szCs w:val="24"/>
        </w:rPr>
        <w:t>Simplified geological map of Xingning area and locations of CSAMT survey lines; HJS: Hejiashan section, ZMS: Zhoumensi section.</w:t>
      </w:r>
      <w:bookmarkEnd w:id="656"/>
      <w:commentRangeEnd w:id="657"/>
      <w:r w:rsidR="00B652A3">
        <w:rPr>
          <w:rStyle w:val="CommentReference"/>
        </w:rPr>
        <w:commentReference w:id="657"/>
      </w:r>
      <w:commentRangeEnd w:id="658"/>
      <w:r w:rsidR="00B652A3">
        <w:rPr>
          <w:rStyle w:val="CommentReference"/>
        </w:rPr>
        <w:commentReference w:id="658"/>
      </w:r>
    </w:p>
    <w:p w14:paraId="5BB314EE" w14:textId="77777777" w:rsidR="00A30D28" w:rsidRPr="0008336B" w:rsidRDefault="00A30D28" w:rsidP="00A30D28">
      <w:pPr>
        <w:rPr>
          <w:rFonts w:cs="Times New Roman"/>
          <w:b/>
          <w:u w:val="single"/>
        </w:rPr>
        <w:sectPr w:rsidR="00A30D28" w:rsidRPr="0008336B">
          <w:pgSz w:w="12240" w:h="15840"/>
          <w:pgMar w:top="1440" w:right="1800" w:bottom="1440" w:left="1800" w:header="720" w:footer="720" w:gutter="0"/>
          <w:cols w:space="720"/>
          <w:docGrid w:linePitch="360"/>
        </w:sectPr>
      </w:pPr>
    </w:p>
    <w:p w14:paraId="0036CC0D" w14:textId="77777777" w:rsidR="00A30D28" w:rsidRPr="0008336B" w:rsidRDefault="00A30D28" w:rsidP="00A30D28">
      <w:pPr>
        <w:rPr>
          <w:rFonts w:cs="Times New Roman"/>
          <w:b/>
          <w:u w:val="single"/>
        </w:rPr>
      </w:pPr>
    </w:p>
    <w:p w14:paraId="513EBD2D" w14:textId="77777777" w:rsidR="00A30D28" w:rsidRPr="0008336B" w:rsidRDefault="00A30D28" w:rsidP="00A30D28">
      <w:pPr>
        <w:keepNext/>
      </w:pPr>
      <w:r w:rsidRPr="0008336B">
        <w:rPr>
          <w:noProof/>
        </w:rPr>
        <w:drawing>
          <wp:inline distT="0" distB="0" distL="0" distR="0" wp14:anchorId="7B39585F" wp14:editId="62001F48">
            <wp:extent cx="8229600" cy="3989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3989070"/>
                    </a:xfrm>
                    <a:prstGeom prst="rect">
                      <a:avLst/>
                    </a:prstGeom>
                  </pic:spPr>
                </pic:pic>
              </a:graphicData>
            </a:graphic>
          </wp:inline>
        </w:drawing>
      </w:r>
    </w:p>
    <w:p w14:paraId="6EEC58DD" w14:textId="67384203" w:rsidR="00A30D28" w:rsidRPr="0008336B" w:rsidRDefault="00A30D28" w:rsidP="00A30D28">
      <w:pPr>
        <w:pStyle w:val="Caption"/>
        <w:spacing w:line="480" w:lineRule="auto"/>
        <w:jc w:val="both"/>
        <w:rPr>
          <w:rFonts w:cs="Times New Roman"/>
          <w:b/>
          <w:u w:val="single"/>
        </w:rPr>
      </w:pPr>
      <w:bookmarkStart w:id="659" w:name="_Ref80201078"/>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2</w:t>
      </w:r>
      <w:r w:rsidRPr="0008336B">
        <w:rPr>
          <w:noProof/>
        </w:rPr>
        <w:fldChar w:fldCharType="end"/>
      </w:r>
      <w:bookmarkEnd w:id="659"/>
      <w:r w:rsidRPr="0008336B">
        <w:t xml:space="preserve">: Typical apparent resistivity and phase curves of measured data at the sites S00, S04 , S08, S12 of line 01, line 04 , line 06 and line 08 respectively. The error bars (%) on the field data </w:t>
      </w:r>
      <w:del w:id="660" w:author="asus" w:date="2021-08-27T17:03:00Z">
        <w:r w:rsidRPr="0008336B" w:rsidDel="00B652A3">
          <w:delText xml:space="preserve">of </w:delText>
        </w:r>
      </w:del>
      <w:r w:rsidRPr="0008336B">
        <w:t xml:space="preserve">are small, generally less than 10% in resistivity while it is greater than 20% in phase especially from </w:t>
      </w:r>
      <w:ins w:id="661" w:author="asus" w:date="2021-08-27T17:04:00Z">
        <w:r w:rsidR="00B652A3">
          <w:t xml:space="preserve">a </w:t>
        </w:r>
      </w:ins>
      <w:r w:rsidRPr="0008336B">
        <w:t xml:space="preserve">frequency </w:t>
      </w:r>
      <w:ins w:id="662" w:author="asus" w:date="2021-08-27T17:04:00Z">
        <w:r w:rsidR="00B652A3">
          <w:t xml:space="preserve">of </w:t>
        </w:r>
      </w:ins>
      <w:r w:rsidRPr="0008336B">
        <w:t xml:space="preserve">0.125 to 1 Hz. </w:t>
      </w:r>
    </w:p>
    <w:p w14:paraId="7C1A05A0" w14:textId="77777777" w:rsidR="00A30D28" w:rsidRPr="0008336B" w:rsidRDefault="00A30D28" w:rsidP="00A30D28">
      <w:pPr>
        <w:rPr>
          <w:rFonts w:cs="Times New Roman"/>
          <w:b/>
          <w:u w:val="single"/>
        </w:rPr>
        <w:sectPr w:rsidR="00A30D28" w:rsidRPr="0008336B" w:rsidSect="00580505">
          <w:pgSz w:w="15840" w:h="12240" w:orient="landscape"/>
          <w:pgMar w:top="1800" w:right="1440" w:bottom="1800" w:left="1440" w:header="720" w:footer="720" w:gutter="0"/>
          <w:cols w:space="720"/>
          <w:docGrid w:linePitch="360"/>
        </w:sectPr>
      </w:pPr>
    </w:p>
    <w:p w14:paraId="0D56C855" w14:textId="77777777" w:rsidR="00A30D28" w:rsidRPr="0008336B" w:rsidRDefault="00A30D28" w:rsidP="00A30D28">
      <w:pPr>
        <w:keepNext/>
      </w:pPr>
      <w:r w:rsidRPr="0008336B">
        <w:rPr>
          <w:noProof/>
        </w:rPr>
        <w:drawing>
          <wp:inline distT="0" distB="0" distL="0" distR="0" wp14:anchorId="39BD0737" wp14:editId="23CA9EB3">
            <wp:extent cx="8229600" cy="4004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004945"/>
                    </a:xfrm>
                    <a:prstGeom prst="rect">
                      <a:avLst/>
                    </a:prstGeom>
                  </pic:spPr>
                </pic:pic>
              </a:graphicData>
            </a:graphic>
          </wp:inline>
        </w:drawing>
      </w:r>
    </w:p>
    <w:p w14:paraId="55502C6F" w14:textId="68F3ECE3" w:rsidR="00A30D28" w:rsidRPr="0008336B" w:rsidRDefault="00A30D28" w:rsidP="00A30D28">
      <w:pPr>
        <w:pStyle w:val="Caption"/>
        <w:spacing w:line="480" w:lineRule="auto"/>
        <w:jc w:val="both"/>
        <w:rPr>
          <w:rFonts w:cs="Times New Roman"/>
          <w:b/>
          <w:u w:val="single"/>
        </w:rPr>
      </w:pPr>
      <w:bookmarkStart w:id="663" w:name="_Ref80206058"/>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3</w:t>
      </w:r>
      <w:r w:rsidRPr="0008336B">
        <w:rPr>
          <w:noProof/>
        </w:rPr>
        <w:fldChar w:fldCharType="end"/>
      </w:r>
      <w:bookmarkEnd w:id="663"/>
      <w:r w:rsidRPr="0008336B">
        <w:t xml:space="preserve">: Some fitting curves of resistivity and phase inversion after applying on the CSAMT data the static shift correction. The error bars in % on the field CSAMT data are small, generally less than 5% in resistivity and 2° in phase. The purple dotlines is the forward modeling response using the algorithm of </w:t>
      </w:r>
      <w:ins w:id="664" w:author="asus" w:date="2021-08-27T17:05:00Z">
        <w:r w:rsidR="00B652A3">
          <w:t xml:space="preserve">a </w:t>
        </w:r>
      </w:ins>
      <w:r w:rsidRPr="0008336B">
        <w:t xml:space="preserve">FE structured grid </w:t>
      </w:r>
      <w:r w:rsidRPr="0008336B">
        <w:fldChar w:fldCharType="begin" w:fldLock="1"/>
      </w:r>
      <w:r w:rsidRPr="0008336B">
        <w:instrText>ADDIN CSL_CITATION {"citationItems":[{"id":"ITEM-1","itemData":{"author":[{"dropping-particle":"","family":"Wannamaker","given":"Philip E","non-dropping-particle":"","parse-names":false,"suffix":""},{"dropping-particle":"","family":"Stodt","given":"John A.","non-dropping-particle":"","parse-names":false,"suffix":""},{"dropping-particle":"","family":"Rijo","given":"Luis","non-dropping-particle":"","parse-names":false,"suffix":""}],"container-title":"Geophysics","id":"ITEM-1","issued":{"date-parts":[["1987"]]},"page":"277-296","title":"A stable finite element solution for two-dimensional magnetotelluric modelling Stodt Rijo","type":"article-journal","volume":"88"},"uris":["http://www.mendeley.com/documents/?uuid=0e317158-365d-4d58-b5a9-817746cfff4f"]},{"id":"ITEM-2","itemData":{"abstract":"Magnetotelluric (MT) data are inverted for smooth 2-D models using an extension of the existing I-D algorithm, Occam's inversion. Since an MT data set consists of a finite number of imprecise data, an infinity of solutions to the inverse problem exists. Fitting field or synthetic electromagnetic data as closely as possible results in theoretical models with a maximum amount of roughness, or structure. How- ever, by relaxing the misfit criterion only a small amount, models which are maximally smooth may be generated. Smooth models are less likely to result in overinterpretation of the data and reflect the true resolving power of the MT method. The models are composed of a large number of rectangular prisms, each having a constant conductivity. A priori informa- tion, in the form of boundary locations only or both boundary locations and conductivity, may be in- cluded, providing a powerful tool for improving the resolving power of the data. Joint inversion ofTE and TM synthetic data generated from known models allows comparison of smooth models with the true structure. In most cases, smoothed versions of the true structure may be recovered in 12-16 iterations. However, resistive features with a size comparable to depth of burial are poorly resolved. Real MT data present problems of non-Gaussian data errors, the breakdown of the two-dimensionality assumption and the large number of data in broadband soundings; nevertheless, real data can be inverted using the algorithm.","author":[{"dropping-particle":"","family":"DeGroot-Hedlin","given":"C","non-dropping-particle":"","parse-names":false,"suffix":""},{"dropping-particle":"","family":"Constable","given":"S.","non-dropping-particle":"","parse-names":false,"suffix":""}],"container-title":"Geophysics","id":"ITEM-2","issue":"12","issued":{"date-parts":[["1990"]]},"page":"1613-1624","title":"Occam's inversion to generate smooth, two-dimensional models from magnetotelluric data","type":"article-journal","volume":"55"},"uris":["http://www.mendeley.com/documents/?uuid=27d2054f-e814-41e8-b8ed-b238c405458e"]}],"mendeley":{"formattedCitation":"(Wannamaker et al., 1987; DeGroot-Hedlin and Constable, 1990)","plainTextFormattedCitation":"(Wannamaker et al., 1987; DeGroot-Hedlin and Constable, 1990)"},"properties":{"noteIndex":0},"schema":"https://github.com/citation-style-language/schema/raw/master/csl-citation.json"}</w:instrText>
      </w:r>
      <w:r w:rsidRPr="0008336B">
        <w:fldChar w:fldCharType="separate"/>
      </w:r>
      <w:r w:rsidRPr="0008336B">
        <w:rPr>
          <w:noProof/>
        </w:rPr>
        <w:t>(Wannamaker et al., 1987; DeGroot-Hedlin and Constable, 1990)</w:t>
      </w:r>
      <w:r w:rsidRPr="0008336B">
        <w:fldChar w:fldCharType="end"/>
      </w:r>
      <w:r w:rsidRPr="0008336B">
        <w:t xml:space="preserve">. </w:t>
      </w:r>
    </w:p>
    <w:p w14:paraId="7FC58A11" w14:textId="77777777" w:rsidR="00A30D28" w:rsidRPr="0008336B" w:rsidRDefault="00A30D28" w:rsidP="00A30D28">
      <w:pPr>
        <w:sectPr w:rsidR="00A30D28" w:rsidRPr="0008336B" w:rsidSect="00580505">
          <w:pgSz w:w="15840" w:h="12240" w:orient="landscape"/>
          <w:pgMar w:top="1800" w:right="1440" w:bottom="1800" w:left="1440" w:header="720" w:footer="720" w:gutter="0"/>
          <w:cols w:space="720"/>
          <w:docGrid w:linePitch="360"/>
        </w:sectPr>
      </w:pPr>
    </w:p>
    <w:p w14:paraId="584EB605" w14:textId="77777777" w:rsidR="00A30D28" w:rsidRPr="0008336B" w:rsidRDefault="00A30D28" w:rsidP="00A30D28">
      <w:pPr>
        <w:pStyle w:val="Affiliation"/>
        <w:keepNext/>
        <w:jc w:val="center"/>
      </w:pPr>
      <w:r w:rsidRPr="0008336B">
        <w:rPr>
          <w:noProof/>
          <w:lang w:eastAsia="zh-CN"/>
        </w:rPr>
        <w:drawing>
          <wp:inline distT="0" distB="0" distL="0" distR="0" wp14:anchorId="2F370B13" wp14:editId="6DB0ADC5">
            <wp:extent cx="5408762" cy="361583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EUDOMESH.png"/>
                    <pic:cNvPicPr/>
                  </pic:nvPicPr>
                  <pic:blipFill>
                    <a:blip r:embed="rId15">
                      <a:extLst>
                        <a:ext uri="{28A0092B-C50C-407E-A947-70E740481C1C}">
                          <a14:useLocalDpi xmlns:a14="http://schemas.microsoft.com/office/drawing/2010/main" val="0"/>
                        </a:ext>
                      </a:extLst>
                    </a:blip>
                    <a:stretch>
                      <a:fillRect/>
                    </a:stretch>
                  </pic:blipFill>
                  <pic:spPr>
                    <a:xfrm>
                      <a:off x="0" y="0"/>
                      <a:ext cx="5453456" cy="3645708"/>
                    </a:xfrm>
                    <a:prstGeom prst="rect">
                      <a:avLst/>
                    </a:prstGeom>
                  </pic:spPr>
                </pic:pic>
              </a:graphicData>
            </a:graphic>
          </wp:inline>
        </w:drawing>
      </w:r>
    </w:p>
    <w:p w14:paraId="5EA9C3CB" w14:textId="77777777" w:rsidR="00A30D28" w:rsidRPr="0008336B" w:rsidRDefault="00A30D28" w:rsidP="00A30D28">
      <w:pPr>
        <w:pStyle w:val="Affiliation"/>
        <w:keepNext/>
        <w:jc w:val="center"/>
      </w:pPr>
    </w:p>
    <w:p w14:paraId="31C924C1" w14:textId="1A3428D1" w:rsidR="00A30D28" w:rsidRPr="0008336B" w:rsidRDefault="00A30D28" w:rsidP="00A30D28">
      <w:pPr>
        <w:pStyle w:val="Caption"/>
        <w:spacing w:line="480" w:lineRule="auto"/>
        <w:jc w:val="both"/>
      </w:pPr>
      <w:bookmarkStart w:id="665" w:name="_Ref80206207"/>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4</w:t>
      </w:r>
      <w:r w:rsidRPr="0008336B">
        <w:rPr>
          <w:noProof/>
        </w:rPr>
        <w:fldChar w:fldCharType="end"/>
      </w:r>
      <w:bookmarkEnd w:id="665"/>
      <w:r w:rsidRPr="0008336B">
        <w:t xml:space="preserve">: a) A simplified CRM FE structure grid to implement the different steps of </w:t>
      </w:r>
      <w:ins w:id="666" w:author="asus" w:date="2021-08-27T17:05:00Z">
        <w:r w:rsidR="00B652A3">
          <w:t xml:space="preserve">the creation of the </w:t>
        </w:r>
      </w:ins>
      <w:r w:rsidRPr="0008336B">
        <w:t>NM</w:t>
      </w:r>
      <w:del w:id="667" w:author="asus" w:date="2021-08-27T17:06:00Z">
        <w:r w:rsidRPr="0008336B" w:rsidDel="00B652A3">
          <w:delText xml:space="preserve"> creation</w:delText>
        </w:r>
      </w:del>
      <w:r w:rsidRPr="0008336B">
        <w:t xml:space="preserve">. Each cell </w:t>
      </w:r>
      <w:commentRangeStart w:id="668"/>
      <w:r w:rsidRPr="0008336B">
        <w:t>Is</w:t>
      </w:r>
      <w:commentRangeEnd w:id="668"/>
      <w:r w:rsidR="00B652A3">
        <w:rPr>
          <w:rStyle w:val="CommentReference"/>
          <w:iCs w:val="0"/>
        </w:rPr>
        <w:commentReference w:id="668"/>
      </w:r>
      <w:r w:rsidRPr="0008336B">
        <w:t xml:space="preserve"> a distinct conductivity. The forward computations require a finite element mesh with more nodes and cells than this and are not regular from near the surface and the edge and lower boundaries</w:t>
      </w:r>
      <w:r w:rsidRPr="0008336B">
        <w:fldChar w:fldCharType="begin" w:fldLock="1"/>
      </w:r>
      <w:r w:rsidRPr="0008336B">
        <w:instrText>ADDIN CSL_CITATION {"citationItems":[{"id":"ITEM-1","itemData":{"author":[{"dropping-particle":"","family":"Wannamaker","given":"Philip E","non-dropping-particle":"","parse-names":false,"suffix":""},{"dropping-particle":"","family":"Stodt","given":"John A.","non-dropping-particle":"","parse-names":false,"suffix":""},{"dropping-particle":"","family":"Rijo","given":"Luis","non-dropping-particle":"","parse-names":false,"suffix":""}],"container-title":"Geophysics","id":"ITEM-1","issued":{"date-parts":[["1987"]]},"page":"277-296","title":"A stable finite element solution for two-dimensional magnetotelluric modelling Stodt Rijo","type":"article-journal","volume":"88"},"uris":["http://www.mendeley.com/documents/?uuid=0e317158-365d-4d58-b5a9-817746cfff4f"]},{"id":"ITEM-2","itemData":{"abstract":"Magnetotelluric (MT) data are inverted for smooth 2-D models using an extension of the existing I-D algorithm, Occam's inversion. Since an MT data set consists of a finite number of imprecise data, an infinity of solutions to the inverse problem exists. Fitting field or synthetic electromagnetic data as closely as possible results in theoretical models with a maximum amount of roughness, or structure. How- ever, by relaxing the misfit criterion only a small amount, models which are maximally smooth may be generated. Smooth models are less likely to result in overinterpretation of the data and reflect the true resolving power of the MT method. The models are composed of a large number of rectangular prisms, each having a constant conductivity. A priori informa- tion, in the form of boundary locations only or both boundary locations and conductivity, may be in- cluded, providing a powerful tool for improving the resolving power of the data. Joint inversion ofTE and TM synthetic data generated from known models allows comparison of smooth models with the true structure. In most cases, smoothed versions of the true structure may be recovered in 12-16 iterations. However, resistive features with a size comparable to depth of burial are poorly resolved. Real MT data present problems of non-Gaussian data errors, the breakdown of the two-dimensionality assumption and the large number of data in broadband soundings; nevertheless, real data can be inverted using the algorithm.","author":[{"dropping-particle":"","family":"DeGroot-Hedlin","given":"C","non-dropping-particle":"","parse-names":false,"suffix":""},{"dropping-particle":"","family":"Constable","given":"S.","non-dropping-particle":"","parse-names":false,"suffix":""}],"container-title":"Geophysics","id":"ITEM-2","issue":"12","issued":{"date-parts":[["1990"]]},"page":"1613-1624","title":"Occam's inversion to generate smooth, two-dimensional models from magnetotelluric data","type":"article-journal","volume":"55"},"uris":["http://www.mendeley.com/documents/?uuid=27d2054f-e814-41e8-b8ed-b238c405458e"]}],"mendeley":{"formattedCitation":"(Wannamaker et al., 1987; DeGroot-Hedlin and Constable, 1990)","plainTextFormattedCitation":"(Wannamaker et al., 1987; DeGroot-Hedlin and Constable, 1990)","previouslyFormattedCitation":"(Wannamaker et al., 1987; DeGroot-Hedlin and Constable, 1990)"},"properties":{"noteIndex":0},"schema":"https://github.com/citation-style-language/schema/raw/master/csl-citation.json"}</w:instrText>
      </w:r>
      <w:r w:rsidRPr="0008336B">
        <w:fldChar w:fldCharType="separate"/>
      </w:r>
      <w:r w:rsidRPr="0008336B">
        <w:rPr>
          <w:noProof/>
        </w:rPr>
        <w:t>(Wannamaker et al., 1987; DeGroot-Hedlin and Constable, 1990)</w:t>
      </w:r>
      <w:r w:rsidRPr="0008336B">
        <w:fldChar w:fldCharType="end"/>
      </w:r>
      <w:r w:rsidRPr="0008336B">
        <w:t xml:space="preserve">. The algorithm propagates from the first station </w:t>
      </w:r>
      <w:commentRangeStart w:id="669"/>
      <w:r w:rsidRPr="0008336B">
        <w:t>thin</w:t>
      </w:r>
      <w:commentRangeEnd w:id="669"/>
      <w:r w:rsidR="00B652A3">
        <w:rPr>
          <w:rStyle w:val="CommentReference"/>
          <w:iCs w:val="0"/>
        </w:rPr>
        <w:commentReference w:id="669"/>
      </w:r>
      <w:r w:rsidRPr="0008336B">
        <w:t xml:space="preserve"> the last station on the x-axis and from the surface to the investigation depth (D) on the z-axis. b) An example of model function implementation. The error is computed between the predicted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m:t>
        </m:r>
      </m:oMath>
      <w:r w:rsidRPr="0008336B">
        <w:t xml:space="preserve">and the calculating resistivity </w:t>
      </w:r>
      <m:oMath>
        <m:sSub>
          <m:sSubPr>
            <m:ctrlPr>
              <w:rPr>
                <w:rFonts w:ascii="Cambria Math" w:hAnsi="Cambria Math"/>
                <w:i/>
              </w:rPr>
            </m:ctrlPr>
          </m:sSubPr>
          <m:e>
            <m:r>
              <w:rPr>
                <w:rFonts w:ascii="Cambria Math" w:hAnsi="Cambria Math"/>
              </w:rPr>
              <m:t>r</m:t>
            </m:r>
          </m:e>
          <m:sub>
            <m:r>
              <w:rPr>
                <w:rFonts w:ascii="Cambria Math" w:hAnsi="Cambria Math"/>
              </w:rPr>
              <m:t>v1</m:t>
            </m:r>
          </m:sub>
        </m:sSub>
      </m:oMath>
      <w:r w:rsidRPr="0008336B">
        <w:t xml:space="preserve"> at each depth </w:t>
      </w:r>
      <m:oMath>
        <m:r>
          <w:rPr>
            <w:rFonts w:ascii="Cambria Math" w:hAnsi="Cambria Math"/>
          </w:rPr>
          <m:t>v</m:t>
        </m:r>
      </m:oMath>
      <w:r w:rsidRPr="0008336B">
        <w:t xml:space="preserve">.  </w:t>
      </w:r>
    </w:p>
    <w:p w14:paraId="0C93CA12" w14:textId="77777777" w:rsidR="00A30D28" w:rsidRPr="0008336B" w:rsidRDefault="00A30D28" w:rsidP="00A30D28">
      <w:pPr>
        <w:pStyle w:val="Affiliation"/>
        <w:sectPr w:rsidR="00A30D28" w:rsidRPr="0008336B" w:rsidSect="00580505">
          <w:pgSz w:w="15840" w:h="12240" w:orient="landscape"/>
          <w:pgMar w:top="1800" w:right="1440" w:bottom="1800" w:left="1440" w:header="720" w:footer="720" w:gutter="0"/>
          <w:cols w:space="720"/>
          <w:docGrid w:linePitch="360"/>
        </w:sectPr>
      </w:pPr>
    </w:p>
    <w:p w14:paraId="1CBBD2BB" w14:textId="77777777" w:rsidR="00A30D28" w:rsidRPr="0008336B" w:rsidRDefault="00A30D28" w:rsidP="00A30D28">
      <w:pPr>
        <w:pStyle w:val="Affiliation"/>
      </w:pPr>
    </w:p>
    <w:p w14:paraId="6C9020A1" w14:textId="77777777" w:rsidR="00A30D28" w:rsidRPr="0008336B" w:rsidRDefault="00A30D28" w:rsidP="00A30D28">
      <w:pPr>
        <w:pStyle w:val="Affiliation"/>
        <w:keepNext/>
        <w:jc w:val="center"/>
      </w:pPr>
      <w:r w:rsidRPr="0008336B">
        <w:rPr>
          <w:noProof/>
          <w:lang w:eastAsia="zh-CN"/>
        </w:rPr>
        <w:drawing>
          <wp:inline distT="0" distB="0" distL="0" distR="0" wp14:anchorId="2E073E8D" wp14:editId="66F774EC">
            <wp:extent cx="3769754" cy="5840083"/>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 char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4587" cy="5847570"/>
                    </a:xfrm>
                    <a:prstGeom prst="rect">
                      <a:avLst/>
                    </a:prstGeom>
                  </pic:spPr>
                </pic:pic>
              </a:graphicData>
            </a:graphic>
          </wp:inline>
        </w:drawing>
      </w:r>
    </w:p>
    <w:p w14:paraId="7040B260" w14:textId="278C9DAA" w:rsidR="00A30D28" w:rsidRPr="0008336B" w:rsidRDefault="00A30D28" w:rsidP="00A30D28">
      <w:pPr>
        <w:pStyle w:val="Caption"/>
        <w:spacing w:line="480" w:lineRule="auto"/>
        <w:jc w:val="both"/>
      </w:pPr>
      <w:bookmarkStart w:id="670" w:name="_Ref80207446"/>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5</w:t>
      </w:r>
      <w:r w:rsidRPr="0008336B">
        <w:rPr>
          <w:noProof/>
        </w:rPr>
        <w:fldChar w:fldCharType="end"/>
      </w:r>
      <w:bookmarkEnd w:id="670"/>
      <w:r w:rsidRPr="0008336B">
        <w:t xml:space="preserve">: A simplified flow chart for the </w:t>
      </w:r>
      <w:ins w:id="671" w:author="asus" w:date="2021-08-27T17:08:00Z">
        <w:r w:rsidR="009956E5">
          <w:t xml:space="preserve">creation of the </w:t>
        </w:r>
      </w:ins>
      <w:r w:rsidRPr="0008336B">
        <w:t>new model (NM)</w:t>
      </w:r>
      <w:del w:id="672" w:author="asus" w:date="2021-08-27T17:08:00Z">
        <w:r w:rsidRPr="0008336B" w:rsidDel="009956E5">
          <w:delText xml:space="preserve"> creating</w:delText>
        </w:r>
      </w:del>
      <w:r w:rsidRPr="0008336B">
        <w:t>. It</w:t>
      </w:r>
      <w:ins w:id="673" w:author="asus" w:date="2021-08-27T17:08:00Z">
        <w:r w:rsidR="009956E5">
          <w:t xml:space="preserve"> i</w:t>
        </w:r>
      </w:ins>
      <w:del w:id="674" w:author="asus" w:date="2021-08-27T17:08:00Z">
        <w:r w:rsidRPr="0008336B" w:rsidDel="009956E5">
          <w:delText>’</w:delText>
        </w:r>
      </w:del>
      <w:r w:rsidRPr="0008336B">
        <w:t xml:space="preserve">s possible and recommended to predict the layer name when attributes are available and update the input layer name (LN) before </w:t>
      </w:r>
      <w:ins w:id="675" w:author="asus" w:date="2021-08-27T17:08:00Z">
        <w:r w:rsidR="009956E5">
          <w:t>cre</w:t>
        </w:r>
      </w:ins>
      <w:ins w:id="676" w:author="asus" w:date="2021-08-27T17:09:00Z">
        <w:r w:rsidR="009956E5">
          <w:t xml:space="preserve">ating </w:t>
        </w:r>
      </w:ins>
      <w:del w:id="677" w:author="asus" w:date="2021-08-27T17:08:00Z">
        <w:r w:rsidRPr="0008336B" w:rsidDel="009956E5">
          <w:delText xml:space="preserve">starting </w:delText>
        </w:r>
      </w:del>
      <w:r w:rsidRPr="0008336B">
        <w:t>the NM</w:t>
      </w:r>
      <w:del w:id="678" w:author="asus" w:date="2021-08-27T17:09:00Z">
        <w:r w:rsidRPr="0008336B" w:rsidDel="009956E5">
          <w:delText xml:space="preserve"> creating</w:delText>
        </w:r>
      </w:del>
      <w:r w:rsidRPr="0008336B">
        <w:t>.</w:t>
      </w:r>
      <w:ins w:id="679" w:author="asus" w:date="2021-08-27T17:09:00Z">
        <w:r w:rsidR="009956E5">
          <w:t xml:space="preserve"> </w:t>
        </w:r>
      </w:ins>
      <m:oMath>
        <m:sSub>
          <m:sSubPr>
            <m:ctrlPr>
              <w:rPr>
                <w:rFonts w:ascii="Cambria Math" w:hAnsi="Cambria Math"/>
                <w:i/>
              </w:rPr>
            </m:ctrlPr>
          </m:sSubPr>
          <m:e>
            <m:r>
              <w:rPr>
                <w:rFonts w:ascii="Cambria Math" w:hAnsi="Cambria Math"/>
              </w:rPr>
              <m:t>ρ</m:t>
            </m:r>
          </m:e>
          <m:sub>
            <m:r>
              <w:rPr>
                <w:rFonts w:ascii="Cambria Math" w:hAnsi="Cambria Math"/>
              </w:rPr>
              <m:t>k</m:t>
            </m:r>
          </m:sub>
        </m:sSub>
      </m:oMath>
      <w:r w:rsidRPr="0008336B">
        <w:t xml:space="preserve">,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Pr="0008336B">
        <w:t xml:space="preserve">  are the real resistivity value and layer name at</w:t>
      </w:r>
      <w:r w:rsidRPr="0008336B">
        <w:rPr>
          <w:i/>
        </w:rPr>
        <w:t xml:space="preserve"> k</w:t>
      </w:r>
      <w:r w:rsidRPr="0008336B">
        <w:t xml:space="preserve">-index in TRES and LN respectively. </w:t>
      </w:r>
      <m:oMath>
        <m:sSub>
          <m:sSubPr>
            <m:ctrlPr>
              <w:rPr>
                <w:rFonts w:ascii="Cambria Math" w:hAnsi="Cambria Math"/>
                <w:i/>
              </w:rPr>
            </m:ctrlPr>
          </m:sSubPr>
          <m:e>
            <m:r>
              <w:rPr>
                <w:rFonts w:ascii="Cambria Math" w:hAnsi="Cambria Math"/>
              </w:rPr>
              <m:t>r</m:t>
            </m:r>
          </m:e>
          <m:sub>
            <m:r>
              <w:rPr>
                <w:rFonts w:ascii="Cambria Math" w:hAnsi="Cambria Math"/>
              </w:rPr>
              <m:t>v1</m:t>
            </m:r>
          </m:sub>
        </m:sSub>
      </m:oMath>
      <w:r w:rsidRPr="0008336B">
        <w:t xml:space="preserve"> is the calculated resistivity from TRES at depth </w:t>
      </w:r>
      <w:r w:rsidRPr="0008336B">
        <w:rPr>
          <w:i/>
        </w:rPr>
        <w:t xml:space="preserve">v </w:t>
      </w:r>
      <w:r w:rsidRPr="0008336B">
        <w:t>index 1 on</w:t>
      </w:r>
      <w:r w:rsidRPr="0008336B">
        <w:rPr>
          <w:i/>
        </w:rPr>
        <w:t xml:space="preserve"> </w:t>
      </w:r>
      <w:r w:rsidRPr="0008336B">
        <w:t>the</w:t>
      </w:r>
      <w:r w:rsidRPr="0008336B">
        <w:rPr>
          <w:i/>
        </w:rPr>
        <w:t xml:space="preserve"> x-</w:t>
      </w:r>
      <w:r w:rsidRPr="0008336B">
        <w:t>axis.</w:t>
      </w:r>
      <w:ins w:id="680" w:author="asus" w:date="2021-08-27T17:09:00Z">
        <w:r w:rsidR="0061359B">
          <w:t xml:space="preserve"> </w:t>
        </w:r>
      </w:ins>
      <m:oMath>
        <m:sSub>
          <m:sSubPr>
            <m:ctrlPr>
              <w:rPr>
                <w:rFonts w:ascii="Cambria Math" w:hAnsi="Cambria Math"/>
                <w:i/>
              </w:rPr>
            </m:ctrlPr>
          </m:sSubPr>
          <m:e>
            <m:r>
              <w:rPr>
                <w:rFonts w:ascii="Cambria Math" w:hAnsi="Cambria Math"/>
              </w:rPr>
              <m:t>γ</m:t>
            </m:r>
          </m:e>
          <m:sub>
            <m:r>
              <w:rPr>
                <w:rFonts w:ascii="Cambria Math" w:hAnsi="Cambria Math"/>
              </w:rPr>
              <m:t>L</m:t>
            </m:r>
          </m:sub>
        </m:sSub>
      </m:oMath>
      <w:r w:rsidRPr="0008336B">
        <w:t>and</w:t>
      </w:r>
      <m:oMath>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ρ</m:t>
            </m:r>
          </m:sub>
        </m:sSub>
        <m:r>
          <w:rPr>
            <w:rFonts w:ascii="Cambria Math" w:hAnsi="Cambria Math"/>
          </w:rPr>
          <m:t xml:space="preserve"> </m:t>
        </m:r>
      </m:oMath>
      <w:r w:rsidRPr="0008336B">
        <w:t xml:space="preserve">are the automatic layer resistivity and name from database </w:t>
      </w:r>
      <m:oMath>
        <m:r>
          <m:rPr>
            <m:sty m:val="p"/>
          </m:rPr>
          <w:rPr>
            <w:rFonts w:ascii="Cambria Math" w:hAnsi="Cambria Math"/>
          </w:rPr>
          <m:t>Γ</m:t>
        </m:r>
      </m:oMath>
      <w:r w:rsidRPr="0008336B">
        <w:t xml:space="preserve">. </w:t>
      </w:r>
      <m:oMath>
        <m:sSub>
          <m:sSubPr>
            <m:ctrlPr>
              <w:rPr>
                <w:rFonts w:ascii="Cambria Math" w:hAnsi="Cambria Math"/>
                <w:i/>
              </w:rPr>
            </m:ctrlPr>
          </m:sSubPr>
          <m:e>
            <m:r>
              <w:rPr>
                <w:rFonts w:ascii="Cambria Math" w:hAnsi="Cambria Math"/>
              </w:rPr>
              <m:t>l</m:t>
            </m:r>
          </m:e>
          <m:sub>
            <m:r>
              <w:rPr>
                <w:rFonts w:ascii="Cambria Math" w:hAnsi="Cambria Math"/>
              </w:rPr>
              <m:t>attr</m:t>
            </m:r>
          </m:sub>
        </m:sSub>
      </m:oMath>
      <w:r w:rsidRPr="0008336B">
        <w:t xml:space="preserve">: layer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Pr="0008336B">
        <w:t xml:space="preserve"> additional properties. </w:t>
      </w:r>
    </w:p>
    <w:p w14:paraId="7D0810AC" w14:textId="77777777" w:rsidR="00A30D28" w:rsidRPr="0008336B" w:rsidRDefault="00A30D28" w:rsidP="00A30D28">
      <w:pPr>
        <w:pStyle w:val="Affiliation"/>
        <w:jc w:val="center"/>
        <w:sectPr w:rsidR="00A30D28" w:rsidRPr="0008336B" w:rsidSect="00580505">
          <w:pgSz w:w="12240" w:h="15840"/>
          <w:pgMar w:top="1440" w:right="1800" w:bottom="1440" w:left="1800" w:header="720" w:footer="720" w:gutter="0"/>
          <w:cols w:space="720"/>
          <w:docGrid w:linePitch="360"/>
        </w:sectPr>
      </w:pPr>
    </w:p>
    <w:p w14:paraId="397483CE" w14:textId="77777777" w:rsidR="00A30D28" w:rsidRPr="0008336B" w:rsidRDefault="00A30D28" w:rsidP="00A30D28">
      <w:pPr>
        <w:pStyle w:val="Affiliation"/>
        <w:jc w:val="center"/>
      </w:pPr>
    </w:p>
    <w:p w14:paraId="45F15046" w14:textId="77777777" w:rsidR="00A30D28" w:rsidRPr="0008336B" w:rsidRDefault="00A30D28" w:rsidP="00A30D28">
      <w:pPr>
        <w:pStyle w:val="Affiliation"/>
        <w:jc w:val="center"/>
      </w:pPr>
      <w:r w:rsidRPr="0008336B">
        <w:rPr>
          <w:noProof/>
          <w:lang w:eastAsia="zh-CN"/>
        </w:rPr>
        <w:drawing>
          <wp:inline distT="0" distB="0" distL="0" distR="0" wp14:anchorId="3E4D6970" wp14:editId="3AD2B026">
            <wp:extent cx="8229600" cy="280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eudostratigraphylog.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806700"/>
                    </a:xfrm>
                    <a:prstGeom prst="rect">
                      <a:avLst/>
                    </a:prstGeom>
                  </pic:spPr>
                </pic:pic>
              </a:graphicData>
            </a:graphic>
          </wp:inline>
        </w:drawing>
      </w:r>
    </w:p>
    <w:p w14:paraId="55A1707C" w14:textId="77777777" w:rsidR="00A30D28" w:rsidRPr="0008336B" w:rsidRDefault="00A30D28" w:rsidP="00A30D28">
      <w:pPr>
        <w:pStyle w:val="Affiliation"/>
        <w:jc w:val="center"/>
      </w:pPr>
    </w:p>
    <w:p w14:paraId="2D6523D5" w14:textId="4638E70C" w:rsidR="00A30D28" w:rsidRPr="0008336B" w:rsidRDefault="00A30D28" w:rsidP="00A30D28">
      <w:pPr>
        <w:spacing w:line="480" w:lineRule="auto"/>
        <w:jc w:val="both"/>
        <w:rPr>
          <w:rFonts w:cs="Times New Roman"/>
          <w:szCs w:val="24"/>
        </w:rPr>
      </w:pPr>
      <w:bookmarkStart w:id="681" w:name="_Ref80207609"/>
      <w:r w:rsidRPr="0008336B">
        <w:rPr>
          <w:rFonts w:cs="Times New Roman"/>
        </w:rPr>
        <w:t xml:space="preserve">Figure </w:t>
      </w:r>
      <w:r w:rsidRPr="0008336B">
        <w:rPr>
          <w:rFonts w:cs="Times New Roman"/>
        </w:rPr>
        <w:fldChar w:fldCharType="begin"/>
      </w:r>
      <w:r w:rsidRPr="0008336B">
        <w:rPr>
          <w:rFonts w:cs="Times New Roman"/>
        </w:rPr>
        <w:instrText xml:space="preserve"> SEQ Figure \* ARABIC </w:instrText>
      </w:r>
      <w:r w:rsidRPr="0008336B">
        <w:rPr>
          <w:rFonts w:cs="Times New Roman"/>
        </w:rPr>
        <w:fldChar w:fldCharType="separate"/>
      </w:r>
      <w:r w:rsidRPr="0008336B">
        <w:rPr>
          <w:rFonts w:cs="Times New Roman"/>
          <w:noProof/>
        </w:rPr>
        <w:t>6</w:t>
      </w:r>
      <w:r w:rsidRPr="0008336B">
        <w:rPr>
          <w:rFonts w:cs="Times New Roman"/>
        </w:rPr>
        <w:fldChar w:fldCharType="end"/>
      </w:r>
      <w:bookmarkEnd w:id="681"/>
      <w:r w:rsidRPr="0008336B">
        <w:t>:</w:t>
      </w:r>
      <w:r w:rsidRPr="0008336B">
        <w:rPr>
          <w:rFonts w:cs="Times New Roman"/>
        </w:rPr>
        <w:t xml:space="preserve"> a) A</w:t>
      </w:r>
      <w:ins w:id="682" w:author="asus" w:date="2021-08-27T17:10:00Z">
        <w:r w:rsidR="0061359B">
          <w:rPr>
            <w:rFonts w:cs="Times New Roman"/>
          </w:rPr>
          <w:t>n</w:t>
        </w:r>
      </w:ins>
      <w:r w:rsidRPr="0008336B">
        <w:rPr>
          <w:rFonts w:cs="Times New Roman"/>
        </w:rPr>
        <w:t xml:space="preserve"> example of the new model (NM) using</w:t>
      </w:r>
      <w:r w:rsidRPr="0008336B">
        <w:rPr>
          <w:rFonts w:cs="Times New Roman"/>
          <w:szCs w:val="24"/>
        </w:rPr>
        <w:t xml:space="preserve"> MPL “</w:t>
      </w:r>
      <w:r w:rsidRPr="0008336B">
        <w:rPr>
          <w:rFonts w:cs="Times New Roman"/>
          <w:i/>
          <w:szCs w:val="24"/>
        </w:rPr>
        <w:t>imshow</w:t>
      </w:r>
      <w:r w:rsidRPr="0008336B">
        <w:rPr>
          <w:rFonts w:cs="Times New Roman"/>
          <w:szCs w:val="24"/>
        </w:rPr>
        <w:t>” plot style. The boundaries of the different layers in LN are well demarcated with their true resistivity values in TRES.  The pseudo-drilling at station S11 is used to build the pseudo</w:t>
      </w:r>
      <w:ins w:id="683" w:author="asus" w:date="2021-08-27T17:10:00Z">
        <w:r w:rsidR="0061359B">
          <w:rPr>
            <w:rFonts w:cs="Times New Roman"/>
            <w:szCs w:val="24"/>
          </w:rPr>
          <w:t>-</w:t>
        </w:r>
      </w:ins>
      <w:del w:id="684" w:author="asus" w:date="2021-08-27T17:10:00Z">
        <w:r w:rsidRPr="0008336B" w:rsidDel="0061359B">
          <w:rPr>
            <w:rFonts w:cs="Times New Roman"/>
            <w:szCs w:val="24"/>
          </w:rPr>
          <w:delText xml:space="preserve"> </w:delText>
        </w:r>
      </w:del>
      <w:r w:rsidRPr="0008336B">
        <w:rPr>
          <w:rFonts w:cs="Times New Roman"/>
          <w:szCs w:val="24"/>
        </w:rPr>
        <w:t>stratigraphy log in b. b) The MPL representation of pseudo-stratigraphy log at station 11. Because the MPL library does not recognize the FGDC patterns, we apply for each layer its conventional geological FGDC symbols to get the “</w:t>
      </w:r>
      <w:r w:rsidRPr="0008336B">
        <w:rPr>
          <w:rFonts w:cs="Times New Roman"/>
          <w:i/>
          <w:szCs w:val="24"/>
        </w:rPr>
        <w:t xml:space="preserve">pslog11”. </w:t>
      </w:r>
    </w:p>
    <w:p w14:paraId="1C1C739B" w14:textId="77777777" w:rsidR="00A30D28" w:rsidRPr="0008336B" w:rsidRDefault="00A30D28" w:rsidP="00A30D28">
      <w:pPr>
        <w:jc w:val="both"/>
        <w:rPr>
          <w:rFonts w:cs="Times New Roman"/>
          <w:szCs w:val="24"/>
        </w:rPr>
      </w:pPr>
    </w:p>
    <w:p w14:paraId="0A8BB0E4" w14:textId="77777777" w:rsidR="00A30D28" w:rsidRPr="0008336B" w:rsidRDefault="00A30D28" w:rsidP="00A30D28">
      <w:pPr>
        <w:jc w:val="both"/>
        <w:rPr>
          <w:rFonts w:cs="Times New Roman"/>
          <w:szCs w:val="24"/>
        </w:rPr>
      </w:pPr>
    </w:p>
    <w:p w14:paraId="2C0DDB6B" w14:textId="77777777" w:rsidR="00A30D28" w:rsidRPr="0008336B" w:rsidRDefault="00A30D28" w:rsidP="00A30D28">
      <w:pPr>
        <w:keepNext/>
        <w:jc w:val="center"/>
      </w:pPr>
      <w:r w:rsidRPr="0008336B">
        <w:rPr>
          <w:rFonts w:cs="Times New Roman"/>
          <w:noProof/>
          <w:szCs w:val="24"/>
        </w:rPr>
        <w:drawing>
          <wp:inline distT="0" distB="0" distL="0" distR="0" wp14:anchorId="3FBC8011" wp14:editId="3D89D2FC">
            <wp:extent cx="6583680" cy="343619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99620" cy="3444518"/>
                    </a:xfrm>
                    <a:prstGeom prst="rect">
                      <a:avLst/>
                    </a:prstGeom>
                  </pic:spPr>
                </pic:pic>
              </a:graphicData>
            </a:graphic>
          </wp:inline>
        </w:drawing>
      </w:r>
    </w:p>
    <w:p w14:paraId="2AA76161" w14:textId="77777777" w:rsidR="00A30D28" w:rsidRPr="0008336B" w:rsidRDefault="00A30D28" w:rsidP="00A30D28">
      <w:pPr>
        <w:pStyle w:val="Caption"/>
        <w:spacing w:line="480" w:lineRule="auto"/>
        <w:jc w:val="both"/>
        <w:rPr>
          <w:rFonts w:cs="Times New Roman"/>
          <w:szCs w:val="24"/>
        </w:rPr>
      </w:pPr>
      <w:bookmarkStart w:id="685" w:name="_Ref80207653"/>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7</w:t>
      </w:r>
      <w:r w:rsidRPr="0008336B">
        <w:rPr>
          <w:noProof/>
        </w:rPr>
        <w:fldChar w:fldCharType="end"/>
      </w:r>
      <w:bookmarkEnd w:id="685"/>
      <w:r w:rsidRPr="0008336B">
        <w:t>:</w:t>
      </w:r>
      <w:r w:rsidRPr="0008336B">
        <w:rPr>
          <w:rFonts w:cs="Times New Roman"/>
          <w:szCs w:val="24"/>
        </w:rPr>
        <w:t xml:space="preserve"> Well data collected on the Xingning area. Wells are not exactly located on survey lines and do not</w:t>
      </w:r>
      <w:r w:rsidRPr="0008336B">
        <w:rPr>
          <w:rFonts w:cs="Times New Roman"/>
          <w:i/>
          <w:szCs w:val="24"/>
        </w:rPr>
        <w:t xml:space="preserve"> </w:t>
      </w:r>
      <w:r w:rsidRPr="0008336B">
        <w:rPr>
          <w:rFonts w:cs="Times New Roman"/>
          <w:szCs w:val="24"/>
        </w:rPr>
        <w:t xml:space="preserve">perfectly match any station locations. However, their close representation with the </w:t>
      </w:r>
      <w:r w:rsidRPr="0008336B">
        <w:rPr>
          <w:rFonts w:cs="Times New Roman"/>
          <w:i/>
          <w:szCs w:val="24"/>
        </w:rPr>
        <w:t>survey</w:t>
      </w:r>
      <w:r w:rsidRPr="0008336B">
        <w:rPr>
          <w:rFonts w:cs="Times New Roman"/>
          <w:szCs w:val="24"/>
        </w:rPr>
        <w:t xml:space="preserve"> line is used to understand the layers’ superposition, especially at </w:t>
      </w:r>
      <w:r w:rsidRPr="0008336B">
        <w:rPr>
          <w:rFonts w:cs="Times New Roman"/>
          <w:i/>
          <w:szCs w:val="24"/>
        </w:rPr>
        <w:t xml:space="preserve">the </w:t>
      </w:r>
      <w:r w:rsidRPr="0008336B">
        <w:rPr>
          <w:rFonts w:cs="Times New Roman"/>
          <w:szCs w:val="24"/>
        </w:rPr>
        <w:t xml:space="preserve">first 100 m depth.   Well </w:t>
      </w:r>
      <w:r w:rsidRPr="0008336B">
        <w:rPr>
          <w:rFonts w:cs="Times New Roman"/>
          <w:i/>
          <w:szCs w:val="24"/>
        </w:rPr>
        <w:t>“W</w:t>
      </w:r>
      <w:r w:rsidRPr="0008336B">
        <w:rPr>
          <w:rFonts w:cs="Times New Roman"/>
          <w:szCs w:val="24"/>
        </w:rPr>
        <w:t>6</w:t>
      </w:r>
      <w:r w:rsidRPr="0008336B">
        <w:rPr>
          <w:rFonts w:cs="Times New Roman"/>
          <w:i/>
          <w:szCs w:val="24"/>
        </w:rPr>
        <w:t>”</w:t>
      </w:r>
      <w:r w:rsidRPr="0008336B">
        <w:rPr>
          <w:rFonts w:cs="Times New Roman"/>
          <w:szCs w:val="24"/>
        </w:rPr>
        <w:t xml:space="preserve"> is close to the last station of line 08 (S17) while well </w:t>
      </w:r>
      <w:r w:rsidRPr="0008336B">
        <w:rPr>
          <w:rFonts w:cs="Times New Roman"/>
          <w:i/>
          <w:szCs w:val="24"/>
        </w:rPr>
        <w:t>“W</w:t>
      </w:r>
      <w:r w:rsidRPr="0008336B">
        <w:rPr>
          <w:rFonts w:cs="Times New Roman"/>
          <w:szCs w:val="24"/>
        </w:rPr>
        <w:t>09</w:t>
      </w:r>
      <w:r w:rsidRPr="0008336B">
        <w:rPr>
          <w:rFonts w:cs="Times New Roman"/>
          <w:i/>
          <w:szCs w:val="24"/>
        </w:rPr>
        <w:t>”</w:t>
      </w:r>
      <w:r w:rsidRPr="0008336B">
        <w:rPr>
          <w:rFonts w:cs="Times New Roman"/>
          <w:szCs w:val="24"/>
        </w:rPr>
        <w:t xml:space="preserve"> is located close to the first station</w:t>
      </w:r>
      <w:r w:rsidRPr="0008336B">
        <w:rPr>
          <w:rFonts w:cs="Times New Roman"/>
          <w:i/>
          <w:szCs w:val="24"/>
        </w:rPr>
        <w:t xml:space="preserve"> (S00)</w:t>
      </w:r>
      <w:r w:rsidRPr="0008336B">
        <w:rPr>
          <w:rFonts w:cs="Times New Roman"/>
          <w:szCs w:val="24"/>
        </w:rPr>
        <w:t xml:space="preserve"> of line 09 of the ZMS section. Well </w:t>
      </w:r>
      <w:r w:rsidRPr="0008336B">
        <w:rPr>
          <w:rFonts w:cs="Times New Roman"/>
          <w:i/>
          <w:szCs w:val="24"/>
        </w:rPr>
        <w:t>“W</w:t>
      </w:r>
      <w:r w:rsidRPr="0008336B">
        <w:rPr>
          <w:rFonts w:cs="Times New Roman"/>
          <w:szCs w:val="24"/>
        </w:rPr>
        <w:t>11</w:t>
      </w:r>
      <w:r w:rsidRPr="0008336B">
        <w:rPr>
          <w:rFonts w:cs="Times New Roman"/>
          <w:i/>
          <w:szCs w:val="24"/>
        </w:rPr>
        <w:t>”</w:t>
      </w:r>
      <w:r w:rsidRPr="0008336B">
        <w:rPr>
          <w:rFonts w:cs="Times New Roman"/>
          <w:szCs w:val="24"/>
        </w:rPr>
        <w:t xml:space="preserve"> is closely located between station S42 and station S43</w:t>
      </w:r>
      <w:r w:rsidRPr="0008336B">
        <w:rPr>
          <w:rFonts w:cs="Times New Roman"/>
          <w:i/>
          <w:szCs w:val="24"/>
        </w:rPr>
        <w:t xml:space="preserve"> </w:t>
      </w:r>
      <w:r w:rsidRPr="0008336B">
        <w:rPr>
          <w:rFonts w:cs="Times New Roman"/>
          <w:szCs w:val="24"/>
        </w:rPr>
        <w:t>of line 11 of the HJ section.  The level of approximation of the well location to the survey line is expressed with the thickness of each frame.</w:t>
      </w:r>
    </w:p>
    <w:p w14:paraId="724F80FB" w14:textId="77777777" w:rsidR="00A30D28" w:rsidRPr="0008336B" w:rsidRDefault="00A30D28" w:rsidP="00A30D28">
      <w:pPr>
        <w:keepNext/>
        <w:jc w:val="center"/>
      </w:pPr>
      <w:r w:rsidRPr="0008336B">
        <w:rPr>
          <w:noProof/>
        </w:rPr>
        <w:drawing>
          <wp:inline distT="0" distB="0" distL="0" distR="0" wp14:anchorId="6B6FD9F9" wp14:editId="3D0A09C9">
            <wp:extent cx="8229600" cy="2629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629535"/>
                    </a:xfrm>
                    <a:prstGeom prst="rect">
                      <a:avLst/>
                    </a:prstGeom>
                  </pic:spPr>
                </pic:pic>
              </a:graphicData>
            </a:graphic>
          </wp:inline>
        </w:drawing>
      </w:r>
    </w:p>
    <w:p w14:paraId="6F14069B" w14:textId="77777777" w:rsidR="00A30D28" w:rsidRPr="0008336B" w:rsidRDefault="00A30D28" w:rsidP="00A30D28">
      <w:pPr>
        <w:pStyle w:val="Caption"/>
        <w:spacing w:line="480" w:lineRule="auto"/>
        <w:jc w:val="center"/>
      </w:pPr>
      <w:bookmarkStart w:id="686" w:name="_Ref80206027"/>
      <w:r w:rsidRPr="0008336B">
        <w:t xml:space="preserve">Figure </w:t>
      </w:r>
      <w:r w:rsidRPr="0008336B">
        <w:fldChar w:fldCharType="begin"/>
      </w:r>
      <w:r w:rsidRPr="0008336B">
        <w:instrText xml:space="preserve"> SEQ Figure \* ARABIC </w:instrText>
      </w:r>
      <w:r w:rsidRPr="0008336B">
        <w:fldChar w:fldCharType="separate"/>
      </w:r>
      <w:r w:rsidRPr="0008336B">
        <w:rPr>
          <w:noProof/>
        </w:rPr>
        <w:t>8</w:t>
      </w:r>
      <w:r w:rsidRPr="0008336B">
        <w:fldChar w:fldCharType="end"/>
      </w:r>
      <w:bookmarkEnd w:id="686"/>
      <w:r w:rsidRPr="0008336B">
        <w:t xml:space="preserve">: </w:t>
      </w:r>
      <w:r w:rsidRPr="0008336B">
        <w:rPr>
          <w:rFonts w:cs="Times New Roman"/>
          <w:szCs w:val="24"/>
        </w:rPr>
        <w:t>The model responses of the FE algorithms used. The</w:t>
      </w:r>
      <w:r w:rsidRPr="0008336B">
        <w:rPr>
          <w:rFonts w:cs="Times New Roman"/>
          <w:i/>
          <w:szCs w:val="24"/>
        </w:rPr>
        <w:t xml:space="preserve"> </w:t>
      </w:r>
      <w:r w:rsidRPr="0008336B">
        <w:rPr>
          <w:rFonts w:cs="Times New Roman"/>
          <w:szCs w:val="24"/>
        </w:rPr>
        <w:t>fit for the 04-representative line is 0.23% for line 01</w:t>
      </w:r>
      <w:r w:rsidRPr="0008336B">
        <w:rPr>
          <w:rFonts w:cs="Times New Roman"/>
          <w:i/>
          <w:szCs w:val="24"/>
        </w:rPr>
        <w:t>, 0.18</w:t>
      </w:r>
      <w:r w:rsidRPr="0008336B">
        <w:rPr>
          <w:rFonts w:cs="Times New Roman"/>
          <w:szCs w:val="24"/>
        </w:rPr>
        <w:t>% for line 04</w:t>
      </w:r>
      <w:r w:rsidRPr="0008336B">
        <w:rPr>
          <w:rFonts w:cs="Times New Roman"/>
          <w:i/>
          <w:szCs w:val="24"/>
        </w:rPr>
        <w:t>,</w:t>
      </w:r>
      <w:r w:rsidRPr="0008336B">
        <w:rPr>
          <w:rFonts w:cs="Times New Roman"/>
          <w:szCs w:val="24"/>
        </w:rPr>
        <w:t xml:space="preserve"> 0.11% for line 06 and 0.09% for line 08</w:t>
      </w:r>
      <w:r w:rsidRPr="0008336B">
        <w:rPr>
          <w:rFonts w:cs="Times New Roman"/>
          <w:i/>
          <w:szCs w:val="24"/>
        </w:rPr>
        <w:t xml:space="preserve">. </w:t>
      </w:r>
      <w:r w:rsidRPr="0008336B">
        <w:rPr>
          <w:rFonts w:cs="Times New Roman"/>
          <w:szCs w:val="24"/>
        </w:rPr>
        <w:t>Overall, the</w:t>
      </w:r>
      <w:r w:rsidRPr="0008336B">
        <w:rPr>
          <w:rFonts w:cs="Times New Roman"/>
          <w:i/>
          <w:szCs w:val="24"/>
        </w:rPr>
        <w:t xml:space="preserve"> </w:t>
      </w:r>
      <w:r w:rsidRPr="0008336B">
        <w:rPr>
          <w:rFonts w:cs="Times New Roman"/>
          <w:szCs w:val="24"/>
        </w:rPr>
        <w:t>forward solution responses for FE structured algorithms fit the nine</w:t>
      </w:r>
      <w:r w:rsidRPr="0008336B">
        <w:rPr>
          <w:rFonts w:cs="Times New Roman"/>
          <w:i/>
          <w:szCs w:val="24"/>
        </w:rPr>
        <w:t xml:space="preserve"> </w:t>
      </w:r>
      <w:r w:rsidRPr="0008336B">
        <w:rPr>
          <w:rFonts w:cs="Times New Roman"/>
          <w:szCs w:val="24"/>
        </w:rPr>
        <w:t>survey lines with less than 1% misfit value</w:t>
      </w:r>
    </w:p>
    <w:p w14:paraId="6E4E5806" w14:textId="77777777" w:rsidR="00A30D28" w:rsidRPr="0008336B" w:rsidRDefault="00A30D28" w:rsidP="00A30D28"/>
    <w:p w14:paraId="4E93D7CA" w14:textId="77777777" w:rsidR="00A30D28" w:rsidRPr="0008336B" w:rsidRDefault="00A30D28" w:rsidP="00A30D28">
      <w:pPr>
        <w:keepNext/>
        <w:jc w:val="center"/>
      </w:pPr>
      <w:r w:rsidRPr="0008336B">
        <w:rPr>
          <w:rFonts w:cs="Times New Roman"/>
          <w:b/>
          <w:noProof/>
        </w:rPr>
        <w:drawing>
          <wp:inline distT="0" distB="0" distL="0" distR="0" wp14:anchorId="45264640" wp14:editId="6861E41B">
            <wp:extent cx="7185804" cy="551523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inversionHJ -ZMS.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85804" cy="5515236"/>
                    </a:xfrm>
                    <a:prstGeom prst="rect">
                      <a:avLst/>
                    </a:prstGeom>
                  </pic:spPr>
                </pic:pic>
              </a:graphicData>
            </a:graphic>
          </wp:inline>
        </w:drawing>
      </w:r>
    </w:p>
    <w:p w14:paraId="18CA32BB" w14:textId="3CE22D9E" w:rsidR="00A30D28" w:rsidRPr="0008336B" w:rsidRDefault="00A30D28" w:rsidP="00A30D28">
      <w:pPr>
        <w:pStyle w:val="Caption"/>
        <w:spacing w:line="480" w:lineRule="auto"/>
        <w:jc w:val="both"/>
        <w:rPr>
          <w:rFonts w:cs="Times New Roman"/>
          <w:bCs/>
        </w:rPr>
      </w:pPr>
      <w:bookmarkStart w:id="687" w:name="_Ref80207677"/>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9</w:t>
      </w:r>
      <w:r w:rsidRPr="0008336B">
        <w:rPr>
          <w:noProof/>
        </w:rPr>
        <w:fldChar w:fldCharType="end"/>
      </w:r>
      <w:bookmarkEnd w:id="687"/>
      <w:r w:rsidRPr="0008336B">
        <w:t xml:space="preserve">: </w:t>
      </w:r>
      <w:r w:rsidRPr="0008336B">
        <w:rPr>
          <w:rFonts w:cs="Times New Roman"/>
          <w:bCs/>
        </w:rPr>
        <w:t>Line 01 and line 04 of the HJ section.  a) CSAMT 2D inversion results with error</w:t>
      </w:r>
      <w:del w:id="688" w:author="asus" w:date="2021-08-27T17:12:00Z">
        <w:r w:rsidRPr="0008336B" w:rsidDel="0061359B">
          <w:rPr>
            <w:rFonts w:cs="Times New Roman"/>
            <w:bCs/>
          </w:rPr>
          <w:delText>s</w:delText>
        </w:r>
      </w:del>
      <w:r w:rsidRPr="0008336B">
        <w:rPr>
          <w:rFonts w:cs="Times New Roman"/>
          <w:bCs/>
        </w:rPr>
        <w:t xml:space="preserve"> floors set at 10% apparent resistivities and 20% phase for </w:t>
      </w:r>
      <w:del w:id="689" w:author="asus" w:date="2021-08-27T17:13:00Z">
        <w:r w:rsidRPr="0008336B" w:rsidDel="0061359B">
          <w:rPr>
            <w:rFonts w:cs="Times New Roman"/>
            <w:bCs/>
          </w:rPr>
          <w:delText xml:space="preserve">04 </w:delText>
        </w:r>
      </w:del>
      <w:ins w:id="690" w:author="asus" w:date="2021-08-27T17:13:00Z">
        <w:r w:rsidR="0061359B">
          <w:rPr>
            <w:rFonts w:cs="Times New Roman"/>
            <w:bCs/>
          </w:rPr>
          <w:t>four</w:t>
        </w:r>
        <w:r w:rsidR="0061359B" w:rsidRPr="0008336B">
          <w:rPr>
            <w:rFonts w:cs="Times New Roman"/>
            <w:bCs/>
          </w:rPr>
          <w:t xml:space="preserve"> </w:t>
        </w:r>
      </w:ins>
      <w:r w:rsidRPr="0008336B">
        <w:rPr>
          <w:rFonts w:cs="Times New Roman"/>
          <w:bCs/>
        </w:rPr>
        <w:t>representative</w:t>
      </w:r>
      <w:del w:id="691" w:author="asus" w:date="2021-08-27T17:13:00Z">
        <w:r w:rsidRPr="0008336B" w:rsidDel="0061359B">
          <w:rPr>
            <w:rFonts w:cs="Times New Roman"/>
            <w:bCs/>
          </w:rPr>
          <w:delText>s</w:delText>
        </w:r>
      </w:del>
      <w:r w:rsidRPr="0008336B">
        <w:rPr>
          <w:rFonts w:cs="Times New Roman"/>
          <w:bCs/>
        </w:rPr>
        <w:t xml:space="preserve"> lines with starting model set at 150 Ω.m; An approximated delimitation gives rho C1: &gt;1000Ω.m, rho C2: 50-200 Ω.m, rho C3:200-1000 Ω.m, </w:t>
      </w:r>
      <w:ins w:id="692" w:author="asus" w:date="2021-08-27T17:13:00Z">
        <w:r w:rsidR="0061359B">
          <w:rPr>
            <w:rFonts w:cs="Times New Roman"/>
            <w:bCs/>
          </w:rPr>
          <w:t xml:space="preserve">and </w:t>
        </w:r>
      </w:ins>
      <w:r w:rsidRPr="0008336B">
        <w:rPr>
          <w:rFonts w:cs="Times New Roman"/>
          <w:bCs/>
        </w:rPr>
        <w:t xml:space="preserve">rho C4:  &lt;50 Ω.m. The best delimitation can </w:t>
      </w:r>
      <w:del w:id="693" w:author="asus" w:date="2021-08-27T17:13:00Z">
        <w:r w:rsidRPr="0008336B" w:rsidDel="0061359B">
          <w:rPr>
            <w:rFonts w:cs="Times New Roman"/>
            <w:bCs/>
          </w:rPr>
          <w:delText xml:space="preserve">get </w:delText>
        </w:r>
      </w:del>
      <w:ins w:id="694" w:author="asus" w:date="2021-08-27T17:13:00Z">
        <w:r w:rsidR="0061359B">
          <w:rPr>
            <w:rFonts w:cs="Times New Roman"/>
            <w:bCs/>
          </w:rPr>
          <w:t xml:space="preserve">be obtained </w:t>
        </w:r>
      </w:ins>
      <w:r w:rsidRPr="0008336B">
        <w:rPr>
          <w:rFonts w:cs="Times New Roman"/>
          <w:bCs/>
        </w:rPr>
        <w:t xml:space="preserve">after applying the TRES into CRM.  b) The NM model was generated using the details of Table 3. Five layers are demarcated. Because the </w:t>
      </w:r>
      <w:commentRangeStart w:id="695"/>
      <w:r w:rsidRPr="0008336B">
        <w:rPr>
          <w:rFonts w:cs="Times New Roman"/>
          <w:bCs/>
        </w:rPr>
        <w:t>max</w:t>
      </w:r>
      <w:commentRangeEnd w:id="695"/>
      <w:r w:rsidR="0061359B">
        <w:rPr>
          <w:rStyle w:val="CommentReference"/>
          <w:iCs w:val="0"/>
        </w:rPr>
        <w:commentReference w:id="695"/>
      </w:r>
      <w:r w:rsidRPr="0008336B">
        <w:rPr>
          <w:rFonts w:cs="Times New Roman"/>
          <w:bCs/>
        </w:rPr>
        <w:t xml:space="preserve"> given resistivity on </w:t>
      </w:r>
      <w:del w:id="696" w:author="asus" w:date="2021-08-27T17:14:00Z">
        <w:r w:rsidRPr="0008336B" w:rsidDel="0061359B">
          <w:rPr>
            <w:rFonts w:cs="Times New Roman"/>
            <w:bCs/>
          </w:rPr>
          <w:delText xml:space="preserve">table </w:delText>
        </w:r>
      </w:del>
      <w:ins w:id="697" w:author="asus" w:date="2021-08-27T17:14:00Z">
        <w:r w:rsidR="0061359B">
          <w:rPr>
            <w:rFonts w:cs="Times New Roman"/>
            <w:bCs/>
          </w:rPr>
          <w:t>T</w:t>
        </w:r>
        <w:r w:rsidR="0061359B" w:rsidRPr="0008336B">
          <w:rPr>
            <w:rFonts w:cs="Times New Roman"/>
            <w:bCs/>
          </w:rPr>
          <w:t xml:space="preserve">able </w:t>
        </w:r>
      </w:ins>
      <w:r w:rsidRPr="0008336B">
        <w:rPr>
          <w:rFonts w:cs="Times New Roman"/>
          <w:bCs/>
        </w:rPr>
        <w:t xml:space="preserve">3 is less than the </w:t>
      </w:r>
      <w:commentRangeStart w:id="698"/>
      <w:r w:rsidRPr="0008336B">
        <w:rPr>
          <w:rFonts w:cs="Times New Roman"/>
          <w:bCs/>
        </w:rPr>
        <w:t>max</w:t>
      </w:r>
      <w:commentRangeEnd w:id="698"/>
      <w:r w:rsidR="0061359B">
        <w:rPr>
          <w:rStyle w:val="CommentReference"/>
          <w:iCs w:val="0"/>
        </w:rPr>
        <w:commentReference w:id="698"/>
      </w:r>
      <w:r w:rsidRPr="0008336B">
        <w:rPr>
          <w:rFonts w:cs="Times New Roman"/>
          <w:bCs/>
        </w:rPr>
        <w:t xml:space="preserve"> resistivity of the CRM, some additional layers were automatically created from the PT inner database and layers’ name recognition process.  c) An example of pseudo-stratigraphy log construction at station 16</w:t>
      </w:r>
      <w:ins w:id="699" w:author="asus" w:date="2021-08-27T17:14:00Z">
        <w:r w:rsidR="0061359B">
          <w:rPr>
            <w:rFonts w:cs="Times New Roman"/>
            <w:bCs/>
          </w:rPr>
          <w:t xml:space="preserve"> </w:t>
        </w:r>
      </w:ins>
      <w:r w:rsidRPr="0008336B">
        <w:rPr>
          <w:rFonts w:cs="Times New Roman"/>
          <w:bCs/>
        </w:rPr>
        <w:t xml:space="preserve">(S16) of line 04. d) NM </w:t>
      </w:r>
      <w:commentRangeStart w:id="700"/>
      <w:r w:rsidRPr="0008336B">
        <w:rPr>
          <w:rFonts w:cs="Times New Roman"/>
          <w:bCs/>
        </w:rPr>
        <w:t>misfit G t</w:t>
      </w:r>
      <w:commentRangeEnd w:id="700"/>
      <w:r w:rsidR="0061359B">
        <w:rPr>
          <w:rStyle w:val="CommentReference"/>
          <w:iCs w:val="0"/>
        </w:rPr>
        <w:commentReference w:id="700"/>
      </w:r>
      <w:r w:rsidRPr="0008336B">
        <w:rPr>
          <w:rFonts w:cs="Times New Roman"/>
          <w:bCs/>
        </w:rPr>
        <w:t xml:space="preserve"> is </w:t>
      </w:r>
      <w:del w:id="701" w:author="asus" w:date="2021-08-27T17:15:00Z">
        <w:r w:rsidRPr="0008336B" w:rsidDel="0061359B">
          <w:rPr>
            <w:rFonts w:cs="Times New Roman"/>
            <w:bCs/>
          </w:rPr>
          <w:delText xml:space="preserve">got </w:delText>
        </w:r>
      </w:del>
      <w:ins w:id="702" w:author="asus" w:date="2021-08-27T17:15:00Z">
        <w:r w:rsidR="0061359B">
          <w:rPr>
            <w:rFonts w:cs="Times New Roman"/>
            <w:bCs/>
          </w:rPr>
          <w:t>obtained</w:t>
        </w:r>
        <w:r w:rsidR="0061359B" w:rsidRPr="0008336B">
          <w:rPr>
            <w:rFonts w:cs="Times New Roman"/>
            <w:bCs/>
          </w:rPr>
          <w:t xml:space="preserve"> </w:t>
        </w:r>
      </w:ins>
      <w:r w:rsidRPr="0008336B">
        <w:rPr>
          <w:rFonts w:cs="Times New Roman"/>
          <w:bCs/>
        </w:rPr>
        <w:t xml:space="preserve">from the distribution of minimal errors location found during </w:t>
      </w:r>
      <w:ins w:id="703" w:author="asus" w:date="2021-08-27T17:15:00Z">
        <w:r w:rsidR="0061359B">
          <w:rPr>
            <w:rFonts w:cs="Times New Roman"/>
            <w:bCs/>
          </w:rPr>
          <w:t xml:space="preserve">the creation of </w:t>
        </w:r>
      </w:ins>
      <w:r w:rsidRPr="0008336B">
        <w:rPr>
          <w:rFonts w:cs="Times New Roman"/>
          <w:bCs/>
        </w:rPr>
        <w:t>NM</w:t>
      </w:r>
      <w:del w:id="704" w:author="asus" w:date="2021-08-27T17:15:00Z">
        <w:r w:rsidRPr="0008336B" w:rsidDel="0061359B">
          <w:rPr>
            <w:rFonts w:cs="Times New Roman"/>
            <w:bCs/>
          </w:rPr>
          <w:delText xml:space="preserve"> creation</w:delText>
        </w:r>
      </w:del>
      <w:r w:rsidRPr="0008336B">
        <w:rPr>
          <w:rFonts w:cs="Times New Roman"/>
          <w:bCs/>
        </w:rPr>
        <w:t xml:space="preserve">. Overall the NM </w:t>
      </w:r>
      <w:commentRangeStart w:id="705"/>
      <w:r w:rsidRPr="0008336B">
        <w:rPr>
          <w:rFonts w:cs="Times New Roman"/>
          <w:bCs/>
        </w:rPr>
        <w:t xml:space="preserve">misfit G </w:t>
      </w:r>
      <w:commentRangeEnd w:id="705"/>
      <w:r w:rsidR="0061359B">
        <w:rPr>
          <w:rStyle w:val="CommentReference"/>
          <w:iCs w:val="0"/>
        </w:rPr>
        <w:commentReference w:id="705"/>
      </w:r>
      <w:r w:rsidRPr="0008336B">
        <w:rPr>
          <w:rFonts w:cs="Times New Roman"/>
          <w:bCs/>
        </w:rPr>
        <w:t>is less than 1%.</w:t>
      </w:r>
    </w:p>
    <w:p w14:paraId="2008FB50" w14:textId="77777777" w:rsidR="00A30D28" w:rsidRPr="0008336B" w:rsidRDefault="00A30D28" w:rsidP="00A30D28">
      <w:pPr>
        <w:spacing w:line="480" w:lineRule="auto"/>
        <w:rPr>
          <w:rFonts w:cs="Times New Roman"/>
          <w:bCs/>
        </w:rPr>
      </w:pPr>
    </w:p>
    <w:p w14:paraId="139DFB91" w14:textId="77777777" w:rsidR="00A30D28" w:rsidRPr="0008336B" w:rsidRDefault="00A30D28" w:rsidP="00A30D28">
      <w:pPr>
        <w:jc w:val="center"/>
        <w:rPr>
          <w:rFonts w:cs="Times New Roman"/>
          <w:b/>
          <w:u w:val="single"/>
        </w:rPr>
      </w:pPr>
    </w:p>
    <w:p w14:paraId="2EC89270" w14:textId="77777777" w:rsidR="00A30D28" w:rsidRPr="0008336B" w:rsidRDefault="00A30D28" w:rsidP="00A30D28">
      <w:pPr>
        <w:rPr>
          <w:rFonts w:cs="Times New Roman"/>
          <w:b/>
          <w:u w:val="single"/>
        </w:rPr>
        <w:sectPr w:rsidR="00A30D28" w:rsidRPr="0008336B" w:rsidSect="00580505">
          <w:pgSz w:w="15840" w:h="12240" w:orient="landscape"/>
          <w:pgMar w:top="1800" w:right="1440" w:bottom="1800" w:left="1440" w:header="720" w:footer="720" w:gutter="0"/>
          <w:cols w:space="720"/>
          <w:docGrid w:linePitch="360"/>
        </w:sectPr>
      </w:pPr>
    </w:p>
    <w:p w14:paraId="5FA6A555" w14:textId="77777777" w:rsidR="00A30D28" w:rsidRPr="0008336B" w:rsidRDefault="00A30D28" w:rsidP="00A30D28">
      <w:pPr>
        <w:rPr>
          <w:rFonts w:cs="Times New Roman"/>
          <w:b/>
          <w:u w:val="single"/>
        </w:rPr>
      </w:pPr>
    </w:p>
    <w:p w14:paraId="17219522" w14:textId="77777777" w:rsidR="00A30D28" w:rsidRPr="0008336B" w:rsidRDefault="00A30D28" w:rsidP="00A30D28">
      <w:pPr>
        <w:keepNext/>
      </w:pPr>
      <w:r w:rsidRPr="0008336B">
        <w:rPr>
          <w:rFonts w:cs="Times New Roman"/>
          <w:b/>
          <w:noProof/>
        </w:rPr>
        <w:drawing>
          <wp:inline distT="0" distB="0" distL="0" distR="0" wp14:anchorId="0E78DE5E" wp14:editId="4DF7679B">
            <wp:extent cx="5598524" cy="6037256"/>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sfit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8524" cy="6037256"/>
                    </a:xfrm>
                    <a:prstGeom prst="rect">
                      <a:avLst/>
                    </a:prstGeom>
                  </pic:spPr>
                </pic:pic>
              </a:graphicData>
            </a:graphic>
          </wp:inline>
        </w:drawing>
      </w:r>
    </w:p>
    <w:p w14:paraId="7E62F85D" w14:textId="3C76E7CB" w:rsidR="00A30D28" w:rsidRPr="0008336B" w:rsidRDefault="00A30D28" w:rsidP="00A30D28">
      <w:pPr>
        <w:pStyle w:val="Caption"/>
        <w:spacing w:line="480" w:lineRule="auto"/>
        <w:jc w:val="both"/>
      </w:pPr>
      <w:bookmarkStart w:id="706" w:name="_Ref80207702"/>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10</w:t>
      </w:r>
      <w:r w:rsidRPr="0008336B">
        <w:rPr>
          <w:noProof/>
        </w:rPr>
        <w:fldChar w:fldCharType="end"/>
      </w:r>
      <w:bookmarkEnd w:id="706"/>
      <w:r w:rsidRPr="0008336B">
        <w:t xml:space="preserve">: </w:t>
      </w:r>
      <w:r w:rsidRPr="0008336B">
        <w:rPr>
          <w:rFonts w:cs="Times New Roman"/>
          <w:bCs/>
        </w:rPr>
        <w:t xml:space="preserve">Line 06 and line 08 of the ZM section.  a) CSAMT 2D Inversion results. b) The NM model generated using the input layers properties in </w:t>
      </w:r>
      <w:del w:id="707" w:author="asus" w:date="2021-08-27T17:16:00Z">
        <w:r w:rsidRPr="0008336B" w:rsidDel="0061359B">
          <w:rPr>
            <w:rFonts w:cs="Times New Roman"/>
            <w:bCs/>
          </w:rPr>
          <w:delText xml:space="preserve">table </w:delText>
        </w:r>
      </w:del>
      <w:ins w:id="708" w:author="asus" w:date="2021-08-27T17:16:00Z">
        <w:r w:rsidR="0061359B">
          <w:rPr>
            <w:rFonts w:cs="Times New Roman"/>
            <w:bCs/>
          </w:rPr>
          <w:t>T</w:t>
        </w:r>
        <w:r w:rsidR="0061359B" w:rsidRPr="0008336B">
          <w:rPr>
            <w:rFonts w:cs="Times New Roman"/>
            <w:bCs/>
          </w:rPr>
          <w:t xml:space="preserve">able </w:t>
        </w:r>
      </w:ins>
      <w:r w:rsidRPr="0008336B">
        <w:rPr>
          <w:rFonts w:cs="Times New Roman"/>
          <w:bCs/>
        </w:rPr>
        <w:t xml:space="preserve">3. c) NM geo-misfit of </w:t>
      </w:r>
      <w:ins w:id="709" w:author="asus" w:date="2021-08-27T17:16:00Z">
        <w:r w:rsidR="0061359B" w:rsidRPr="0008336B">
          <w:rPr>
            <w:rFonts w:cs="Times New Roman"/>
            <w:bCs/>
          </w:rPr>
          <w:t xml:space="preserve">two representative lines </w:t>
        </w:r>
        <w:r w:rsidR="0061359B">
          <w:rPr>
            <w:rFonts w:cs="Times New Roman"/>
            <w:bCs/>
          </w:rPr>
          <w:t xml:space="preserve">of the </w:t>
        </w:r>
      </w:ins>
      <w:commentRangeStart w:id="710"/>
      <w:r w:rsidRPr="0008336B">
        <w:rPr>
          <w:rFonts w:cs="Times New Roman"/>
          <w:bCs/>
        </w:rPr>
        <w:t>ZMS</w:t>
      </w:r>
      <w:commentRangeEnd w:id="710"/>
      <w:r w:rsidR="00733F7C">
        <w:rPr>
          <w:rStyle w:val="CommentReference"/>
          <w:iCs w:val="0"/>
        </w:rPr>
        <w:commentReference w:id="710"/>
      </w:r>
      <w:ins w:id="711" w:author="asus" w:date="2021-08-27T17:17:00Z">
        <w:r w:rsidR="0061359B">
          <w:rPr>
            <w:rFonts w:cs="Times New Roman"/>
            <w:bCs/>
          </w:rPr>
          <w:t xml:space="preserve"> section</w:t>
        </w:r>
      </w:ins>
      <w:del w:id="712" w:author="asus" w:date="2021-08-27T17:16:00Z">
        <w:r w:rsidRPr="0008336B" w:rsidDel="0061359B">
          <w:rPr>
            <w:rFonts w:cs="Times New Roman"/>
            <w:bCs/>
          </w:rPr>
          <w:delText xml:space="preserve"> two representative lines</w:delText>
        </w:r>
      </w:del>
      <w:r w:rsidRPr="0008336B">
        <w:rPr>
          <w:rFonts w:cs="Times New Roman"/>
          <w:bCs/>
        </w:rPr>
        <w:t>.  c) The pseudo-stratigraphy log was extracted at station 19</w:t>
      </w:r>
      <w:ins w:id="713" w:author="asus" w:date="2021-08-27T17:17:00Z">
        <w:r w:rsidR="0061359B">
          <w:rPr>
            <w:rFonts w:cs="Times New Roman"/>
            <w:bCs/>
          </w:rPr>
          <w:t xml:space="preserve"> </w:t>
        </w:r>
      </w:ins>
      <w:r w:rsidRPr="0008336B">
        <w:rPr>
          <w:rFonts w:cs="Times New Roman"/>
          <w:bCs/>
        </w:rPr>
        <w:t xml:space="preserve">(S19) of line 06. d) The average NM misfit </w:t>
      </w:r>
      <w:commentRangeStart w:id="714"/>
      <w:commentRangeStart w:id="715"/>
      <w:r w:rsidRPr="0008336B">
        <w:rPr>
          <w:rFonts w:cs="Times New Roman"/>
          <w:bCs/>
        </w:rPr>
        <w:t>G</w:t>
      </w:r>
      <w:commentRangeEnd w:id="714"/>
      <w:r w:rsidR="0061359B">
        <w:rPr>
          <w:rStyle w:val="CommentReference"/>
          <w:iCs w:val="0"/>
        </w:rPr>
        <w:commentReference w:id="714"/>
      </w:r>
      <w:commentRangeEnd w:id="715"/>
      <w:r w:rsidR="0061359B">
        <w:rPr>
          <w:rStyle w:val="CommentReference"/>
          <w:iCs w:val="0"/>
        </w:rPr>
        <w:commentReference w:id="715"/>
      </w:r>
      <w:r w:rsidRPr="0008336B">
        <w:rPr>
          <w:rFonts w:cs="Times New Roman"/>
          <w:bCs/>
        </w:rPr>
        <w:t xml:space="preserve"> from both lines is around 0.98%.</w:t>
      </w:r>
    </w:p>
    <w:p w14:paraId="35DEFEC6" w14:textId="77777777" w:rsidR="00A30D28" w:rsidRPr="0008336B" w:rsidRDefault="00A30D28" w:rsidP="00A30D28">
      <w:pPr>
        <w:rPr>
          <w:rFonts w:cs="Times New Roman"/>
          <w:b/>
          <w:u w:val="single"/>
        </w:rPr>
        <w:sectPr w:rsidR="00A30D28" w:rsidRPr="0008336B" w:rsidSect="00580505">
          <w:pgSz w:w="12240" w:h="15840"/>
          <w:pgMar w:top="1440" w:right="1800" w:bottom="1440" w:left="1800" w:header="720" w:footer="720" w:gutter="0"/>
          <w:cols w:space="720"/>
          <w:docGrid w:linePitch="360"/>
        </w:sectPr>
      </w:pPr>
    </w:p>
    <w:p w14:paraId="46E0B67D" w14:textId="77777777" w:rsidR="00A30D28" w:rsidRPr="0008336B" w:rsidRDefault="00A30D28" w:rsidP="00A30D28">
      <w:pPr>
        <w:rPr>
          <w:rFonts w:cs="Times New Roman"/>
          <w:b/>
          <w:noProof/>
        </w:rPr>
      </w:pPr>
    </w:p>
    <w:p w14:paraId="35C5BAF8" w14:textId="77777777" w:rsidR="00A30D28" w:rsidRPr="0008336B" w:rsidRDefault="00A30D28" w:rsidP="00A30D28">
      <w:pPr>
        <w:keepNext/>
      </w:pPr>
      <w:r w:rsidRPr="0008336B">
        <w:rPr>
          <w:rFonts w:cs="Times New Roman"/>
          <w:b/>
          <w:noProof/>
        </w:rPr>
        <w:drawing>
          <wp:inline distT="0" distB="0" distL="0" distR="0" wp14:anchorId="274E8CA3" wp14:editId="0B760F34">
            <wp:extent cx="8421196" cy="344359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ckd_sectionHJ - plus_fracmap_BX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21196" cy="3443590"/>
                    </a:xfrm>
                    <a:prstGeom prst="rect">
                      <a:avLst/>
                    </a:prstGeom>
                  </pic:spPr>
                </pic:pic>
              </a:graphicData>
            </a:graphic>
          </wp:inline>
        </w:drawing>
      </w:r>
    </w:p>
    <w:p w14:paraId="7DA28299" w14:textId="745CC426" w:rsidR="00A30D28" w:rsidRPr="0008336B" w:rsidRDefault="00A30D28" w:rsidP="00A30D28">
      <w:pPr>
        <w:spacing w:line="480" w:lineRule="auto"/>
        <w:jc w:val="both"/>
        <w:rPr>
          <w:rFonts w:cs="Times New Roman"/>
          <w:bCs/>
          <w:szCs w:val="24"/>
        </w:rPr>
      </w:pPr>
      <w:bookmarkStart w:id="716" w:name="_Ref80209815"/>
      <w:r w:rsidRPr="0008336B">
        <w:rPr>
          <w:rFonts w:cs="Times New Roman"/>
          <w:szCs w:val="24"/>
        </w:rPr>
        <w:t xml:space="preserve">Figure </w:t>
      </w:r>
      <w:r w:rsidRPr="0008336B">
        <w:rPr>
          <w:rFonts w:cs="Times New Roman"/>
          <w:szCs w:val="24"/>
        </w:rPr>
        <w:fldChar w:fldCharType="begin"/>
      </w:r>
      <w:r w:rsidRPr="0008336B">
        <w:rPr>
          <w:rFonts w:cs="Times New Roman"/>
          <w:szCs w:val="24"/>
        </w:rPr>
        <w:instrText xml:space="preserve"> SEQ Figure \* ARABIC </w:instrText>
      </w:r>
      <w:r w:rsidRPr="0008336B">
        <w:rPr>
          <w:rFonts w:cs="Times New Roman"/>
          <w:szCs w:val="24"/>
        </w:rPr>
        <w:fldChar w:fldCharType="separate"/>
      </w:r>
      <w:r w:rsidRPr="0008336B">
        <w:rPr>
          <w:rFonts w:cs="Times New Roman"/>
          <w:noProof/>
          <w:szCs w:val="24"/>
        </w:rPr>
        <w:t>11</w:t>
      </w:r>
      <w:r w:rsidRPr="0008336B">
        <w:rPr>
          <w:rFonts w:cs="Times New Roman"/>
          <w:szCs w:val="24"/>
        </w:rPr>
        <w:fldChar w:fldCharType="end"/>
      </w:r>
      <w:bookmarkEnd w:id="716"/>
      <w:r w:rsidRPr="0008336B">
        <w:rPr>
          <w:rFonts w:cs="Times New Roman"/>
          <w:szCs w:val="24"/>
        </w:rPr>
        <w:t xml:space="preserve">: </w:t>
      </w:r>
      <w:r w:rsidRPr="0008336B">
        <w:rPr>
          <w:rFonts w:cs="Times New Roman"/>
          <w:bCs/>
          <w:szCs w:val="24"/>
        </w:rPr>
        <w:t>Surface map and combined section of HJS: The 3D routine does not allow the “</w:t>
      </w:r>
      <w:r w:rsidRPr="0008336B">
        <w:rPr>
          <w:rFonts w:cs="Times New Roman"/>
          <w:bCs/>
          <w:i/>
          <w:szCs w:val="24"/>
        </w:rPr>
        <w:t>pcolormesh</w:t>
      </w:r>
      <w:r w:rsidRPr="0008336B">
        <w:rPr>
          <w:rFonts w:cs="Times New Roman"/>
          <w:bCs/>
          <w:szCs w:val="24"/>
        </w:rPr>
        <w:t>” representation. Each section was represented using the “</w:t>
      </w:r>
      <w:r w:rsidRPr="0008336B">
        <w:rPr>
          <w:rFonts w:cs="Times New Roman"/>
          <w:bCs/>
          <w:i/>
          <w:szCs w:val="24"/>
        </w:rPr>
        <w:t>imshow</w:t>
      </w:r>
      <w:r w:rsidRPr="0008336B">
        <w:rPr>
          <w:rFonts w:cs="Times New Roman"/>
          <w:bCs/>
          <w:szCs w:val="24"/>
        </w:rPr>
        <w:t xml:space="preserve">” plot style for 3D view.   a) Surface map; line 01 and line 02 </w:t>
      </w:r>
      <w:ins w:id="717" w:author="asus" w:date="2021-08-27T17:18:00Z">
        <w:r w:rsidR="0061359B">
          <w:rPr>
            <w:rFonts w:cs="Times New Roman"/>
            <w:bCs/>
            <w:szCs w:val="24"/>
          </w:rPr>
          <w:t xml:space="preserve">are </w:t>
        </w:r>
      </w:ins>
      <w:r w:rsidRPr="0008336B">
        <w:rPr>
          <w:rFonts w:cs="Times New Roman"/>
          <w:bCs/>
          <w:szCs w:val="24"/>
        </w:rPr>
        <w:t xml:space="preserve">oriented </w:t>
      </w:r>
      <w:ins w:id="718" w:author="asus" w:date="2021-08-27T17:18:00Z">
        <w:r w:rsidR="0061359B">
          <w:rPr>
            <w:rFonts w:cs="Times New Roman"/>
            <w:bCs/>
            <w:szCs w:val="24"/>
          </w:rPr>
          <w:t xml:space="preserve">at </w:t>
        </w:r>
      </w:ins>
      <w:r w:rsidRPr="0008336B">
        <w:rPr>
          <w:rFonts w:cs="Times New Roman"/>
          <w:bCs/>
          <w:szCs w:val="24"/>
        </w:rPr>
        <w:t xml:space="preserve">126 </w:t>
      </w:r>
      <m:oMath>
        <m:r>
          <w:rPr>
            <w:rFonts w:ascii="Cambria Math" w:hAnsi="Cambria Math" w:cs="Times New Roman"/>
            <w:szCs w:val="24"/>
          </w:rPr>
          <m:t xml:space="preserve">° </m:t>
        </m:r>
      </m:oMath>
      <w:r w:rsidRPr="0008336B">
        <w:rPr>
          <w:rFonts w:cs="Times New Roman"/>
          <w:bCs/>
          <w:szCs w:val="24"/>
        </w:rPr>
        <w:t xml:space="preserve">while line 03 to line 05 </w:t>
      </w:r>
      <w:ins w:id="719" w:author="asus" w:date="2021-08-27T17:18:00Z">
        <w:r w:rsidR="0061359B">
          <w:rPr>
            <w:rFonts w:cs="Times New Roman"/>
            <w:bCs/>
            <w:szCs w:val="24"/>
          </w:rPr>
          <w:t xml:space="preserve">are </w:t>
        </w:r>
      </w:ins>
      <w:r w:rsidRPr="0008336B">
        <w:rPr>
          <w:rFonts w:cs="Times New Roman"/>
          <w:bCs/>
          <w:szCs w:val="24"/>
        </w:rPr>
        <w:t xml:space="preserve">oriented </w:t>
      </w:r>
      <w:ins w:id="720" w:author="asus" w:date="2021-08-27T17:18:00Z">
        <w:r w:rsidR="0061359B">
          <w:rPr>
            <w:rFonts w:cs="Times New Roman"/>
            <w:bCs/>
            <w:szCs w:val="24"/>
          </w:rPr>
          <w:t xml:space="preserve">at </w:t>
        </w:r>
      </w:ins>
      <w:r w:rsidRPr="0008336B">
        <w:rPr>
          <w:rFonts w:cs="Times New Roman"/>
          <w:bCs/>
          <w:szCs w:val="24"/>
        </w:rPr>
        <w:t>110</w:t>
      </w:r>
      <m:oMath>
        <m:r>
          <w:rPr>
            <w:rFonts w:ascii="Cambria Math" w:hAnsi="Cambria Math" w:cs="Times New Roman"/>
            <w:szCs w:val="24"/>
          </w:rPr>
          <m:t>°</m:t>
        </m:r>
      </m:oMath>
      <w:r w:rsidRPr="0008336B">
        <w:rPr>
          <w:rFonts w:cs="Times New Roman"/>
          <w:bCs/>
          <w:szCs w:val="24"/>
        </w:rPr>
        <w:t>, b) Stacked sections map from CSAMT 2D</w:t>
      </w:r>
      <w:r w:rsidRPr="0008336B">
        <w:rPr>
          <w:rStyle w:val="CommentReference"/>
          <w:bCs/>
        </w:rPr>
        <w:t xml:space="preserve"> </w:t>
      </w:r>
      <w:r w:rsidRPr="0008336B">
        <w:rPr>
          <w:rFonts w:cs="Times New Roman"/>
          <w:bCs/>
          <w:szCs w:val="24"/>
        </w:rPr>
        <w:t>inversion.  The dip angle of the main fault (F1) is represented in perspective view.</w:t>
      </w:r>
    </w:p>
    <w:p w14:paraId="5E7924DC" w14:textId="77777777" w:rsidR="00A30D28" w:rsidRPr="0008336B" w:rsidRDefault="00A30D28" w:rsidP="00A30D28">
      <w:pPr>
        <w:keepNext/>
      </w:pPr>
      <w:r w:rsidRPr="0008336B">
        <w:rPr>
          <w:rFonts w:cs="Times New Roman"/>
          <w:b/>
          <w:noProof/>
        </w:rPr>
        <w:drawing>
          <wp:inline distT="0" distB="0" distL="0" distR="0" wp14:anchorId="4B31E407" wp14:editId="5405CBD7">
            <wp:extent cx="8265177" cy="3478933"/>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ckd_sectionZMS -plus_fractmap_BX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65177" cy="3478933"/>
                    </a:xfrm>
                    <a:prstGeom prst="rect">
                      <a:avLst/>
                    </a:prstGeom>
                  </pic:spPr>
                </pic:pic>
              </a:graphicData>
            </a:graphic>
          </wp:inline>
        </w:drawing>
      </w:r>
    </w:p>
    <w:p w14:paraId="688800BC" w14:textId="39084F58" w:rsidR="00A30D28" w:rsidRPr="0008336B" w:rsidRDefault="00A30D28" w:rsidP="00A30D28">
      <w:pPr>
        <w:spacing w:line="480" w:lineRule="auto"/>
        <w:jc w:val="both"/>
        <w:rPr>
          <w:rFonts w:cs="Times New Roman"/>
          <w:bCs/>
          <w:u w:val="single"/>
        </w:rPr>
      </w:pPr>
      <w:bookmarkStart w:id="721" w:name="_Ref80209988"/>
      <w:r w:rsidRPr="0008336B">
        <w:rPr>
          <w:rFonts w:cs="Times New Roman"/>
        </w:rPr>
        <w:t xml:space="preserve">Figure </w:t>
      </w:r>
      <w:r w:rsidRPr="0008336B">
        <w:rPr>
          <w:rFonts w:cs="Times New Roman"/>
        </w:rPr>
        <w:fldChar w:fldCharType="begin"/>
      </w:r>
      <w:r w:rsidRPr="0008336B">
        <w:rPr>
          <w:rFonts w:cs="Times New Roman"/>
        </w:rPr>
        <w:instrText xml:space="preserve"> SEQ Figure \* ARABIC </w:instrText>
      </w:r>
      <w:r w:rsidRPr="0008336B">
        <w:rPr>
          <w:rFonts w:cs="Times New Roman"/>
        </w:rPr>
        <w:fldChar w:fldCharType="separate"/>
      </w:r>
      <w:r w:rsidRPr="0008336B">
        <w:rPr>
          <w:rFonts w:cs="Times New Roman"/>
          <w:noProof/>
        </w:rPr>
        <w:t>12</w:t>
      </w:r>
      <w:r w:rsidRPr="0008336B">
        <w:rPr>
          <w:rFonts w:cs="Times New Roman"/>
        </w:rPr>
        <w:fldChar w:fldCharType="end"/>
      </w:r>
      <w:bookmarkEnd w:id="721"/>
      <w:r w:rsidRPr="0008336B">
        <w:rPr>
          <w:rFonts w:cs="Times New Roman"/>
        </w:rPr>
        <w:t>:</w:t>
      </w:r>
      <w:r w:rsidRPr="0008336B">
        <w:t xml:space="preserve"> </w:t>
      </w:r>
      <w:r w:rsidRPr="0008336B">
        <w:rPr>
          <w:rFonts w:cs="Times New Roman"/>
          <w:bCs/>
          <w:szCs w:val="24"/>
        </w:rPr>
        <w:t xml:space="preserve">Surface map and combined sections of </w:t>
      </w:r>
      <w:commentRangeStart w:id="722"/>
      <w:r w:rsidRPr="0008336B">
        <w:rPr>
          <w:rFonts w:cs="Times New Roman"/>
          <w:bCs/>
          <w:szCs w:val="24"/>
        </w:rPr>
        <w:t>ZMS</w:t>
      </w:r>
      <w:commentRangeEnd w:id="722"/>
      <w:r w:rsidR="00733F7C">
        <w:rPr>
          <w:rStyle w:val="CommentReference"/>
        </w:rPr>
        <w:commentReference w:id="722"/>
      </w:r>
      <w:r w:rsidRPr="0008336B">
        <w:rPr>
          <w:rFonts w:cs="Times New Roman"/>
          <w:bCs/>
          <w:szCs w:val="24"/>
        </w:rPr>
        <w:t xml:space="preserve">: a) Surface map; directions: line 06 is 135 </w:t>
      </w:r>
      <m:oMath>
        <m:r>
          <w:rPr>
            <w:rFonts w:ascii="Cambria Math" w:hAnsi="Cambria Math" w:cs="Times New Roman"/>
            <w:szCs w:val="24"/>
          </w:rPr>
          <m:t>°</m:t>
        </m:r>
      </m:oMath>
      <w:r w:rsidRPr="0008336B">
        <w:rPr>
          <w:rFonts w:cs="Times New Roman"/>
          <w:bCs/>
          <w:szCs w:val="24"/>
        </w:rPr>
        <w:t>, line 07</w:t>
      </w:r>
      <w:del w:id="723" w:author="asus" w:date="2021-08-27T17:24:00Z">
        <w:r w:rsidRPr="0008336B" w:rsidDel="00733F7C">
          <w:rPr>
            <w:rFonts w:cs="Times New Roman"/>
            <w:bCs/>
            <w:szCs w:val="24"/>
          </w:rPr>
          <w:delText xml:space="preserve">: </w:delText>
        </w:r>
      </w:del>
      <w:ins w:id="724" w:author="asus" w:date="2021-08-27T17:24:00Z">
        <w:r w:rsidR="00733F7C">
          <w:rPr>
            <w:rFonts w:cs="Times New Roman"/>
            <w:bCs/>
            <w:szCs w:val="24"/>
          </w:rPr>
          <w:t xml:space="preserve"> is</w:t>
        </w:r>
        <w:r w:rsidR="00733F7C" w:rsidRPr="0008336B">
          <w:rPr>
            <w:rFonts w:cs="Times New Roman"/>
            <w:bCs/>
            <w:szCs w:val="24"/>
          </w:rPr>
          <w:t xml:space="preserve"> </w:t>
        </w:r>
      </w:ins>
      <w:r w:rsidRPr="0008336B">
        <w:rPr>
          <w:rFonts w:cs="Times New Roman"/>
          <w:bCs/>
          <w:szCs w:val="24"/>
        </w:rPr>
        <w:t>130</w:t>
      </w:r>
      <m:oMath>
        <m:r>
          <w:rPr>
            <w:rFonts w:ascii="Cambria Math" w:hAnsi="Cambria Math" w:cs="Times New Roman"/>
            <w:szCs w:val="24"/>
          </w:rPr>
          <m:t>°</m:t>
        </m:r>
      </m:oMath>
      <w:r w:rsidRPr="0008336B">
        <w:rPr>
          <w:rFonts w:cs="Times New Roman"/>
          <w:bCs/>
          <w:szCs w:val="24"/>
        </w:rPr>
        <w:t xml:space="preserve">; line 08 and line 06 are 26 </w:t>
      </w:r>
      <m:oMath>
        <m:r>
          <w:rPr>
            <w:rFonts w:ascii="Cambria Math" w:hAnsi="Cambria Math" w:cs="Times New Roman"/>
            <w:szCs w:val="24"/>
          </w:rPr>
          <m:t>°</m:t>
        </m:r>
      </m:oMath>
      <w:r w:rsidRPr="0008336B">
        <w:rPr>
          <w:rFonts w:cs="Times New Roman"/>
          <w:bCs/>
          <w:szCs w:val="24"/>
        </w:rPr>
        <w:t xml:space="preserve"> b) Stacked sections map from CSAMT 2D inversion. The dip angle of the main fault (F1) is represented in perspective view. </w:t>
      </w:r>
      <w:r w:rsidRPr="0008336B">
        <w:rPr>
          <w:rFonts w:cs="Times New Roman"/>
          <w:bCs/>
          <w:i/>
          <w:szCs w:val="24"/>
        </w:rPr>
        <w:t>Ps11</w:t>
      </w:r>
      <w:r w:rsidRPr="0008336B">
        <w:rPr>
          <w:rFonts w:cs="Times New Roman"/>
          <w:bCs/>
          <w:szCs w:val="24"/>
        </w:rPr>
        <w:t>: sample of the ‘pseudo-drill’ at station S11 of line 11 (see figure 5).</w:t>
      </w:r>
    </w:p>
    <w:p w14:paraId="44910CF4" w14:textId="77777777" w:rsidR="00A30D28" w:rsidRPr="0008336B" w:rsidRDefault="00A30D28" w:rsidP="00A30D28">
      <w:pPr>
        <w:pStyle w:val="Caption"/>
        <w:rPr>
          <w:rFonts w:cs="Times New Roman"/>
          <w:bCs/>
          <w:szCs w:val="24"/>
        </w:rPr>
      </w:pPr>
    </w:p>
    <w:p w14:paraId="0BAAD29F" w14:textId="77777777" w:rsidR="00A30D28" w:rsidRPr="0008336B" w:rsidRDefault="00A30D28" w:rsidP="00A30D28">
      <w:pPr>
        <w:keepNext/>
      </w:pPr>
      <w:r w:rsidRPr="0008336B">
        <w:rPr>
          <w:rFonts w:cs="Times New Roman"/>
          <w:b/>
          <w:noProof/>
        </w:rPr>
        <w:drawing>
          <wp:inline distT="0" distB="0" distL="0" distR="0" wp14:anchorId="7D69D523" wp14:editId="60229E58">
            <wp:extent cx="7608267" cy="60840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ks HJ.png"/>
                    <pic:cNvPicPr/>
                  </pic:nvPicPr>
                  <pic:blipFill>
                    <a:blip r:embed="rId24">
                      <a:extLst>
                        <a:ext uri="{28A0092B-C50C-407E-A947-70E740481C1C}">
                          <a14:useLocalDpi xmlns:a14="http://schemas.microsoft.com/office/drawing/2010/main" val="0"/>
                        </a:ext>
                      </a:extLst>
                    </a:blip>
                    <a:stretch>
                      <a:fillRect/>
                    </a:stretch>
                  </pic:blipFill>
                  <pic:spPr>
                    <a:xfrm>
                      <a:off x="0" y="0"/>
                      <a:ext cx="7608267" cy="6084029"/>
                    </a:xfrm>
                    <a:prstGeom prst="rect">
                      <a:avLst/>
                    </a:prstGeom>
                  </pic:spPr>
                </pic:pic>
              </a:graphicData>
            </a:graphic>
          </wp:inline>
        </w:drawing>
      </w:r>
    </w:p>
    <w:p w14:paraId="335ED968" w14:textId="47562110" w:rsidR="00A30D28" w:rsidRPr="0008336B" w:rsidRDefault="00A30D28" w:rsidP="00A30D28">
      <w:pPr>
        <w:pStyle w:val="Caption"/>
        <w:spacing w:line="480" w:lineRule="auto"/>
        <w:jc w:val="both"/>
      </w:pPr>
      <w:bookmarkStart w:id="725" w:name="_Ref80210167"/>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13</w:t>
      </w:r>
      <w:r w:rsidRPr="0008336B">
        <w:rPr>
          <w:noProof/>
        </w:rPr>
        <w:fldChar w:fldCharType="end"/>
      </w:r>
      <w:bookmarkEnd w:id="725"/>
      <w:r w:rsidRPr="0008336B">
        <w:t xml:space="preserve">: </w:t>
      </w:r>
      <w:commentRangeStart w:id="726"/>
      <w:commentRangeStart w:id="727"/>
      <w:r w:rsidRPr="0008336B">
        <w:rPr>
          <w:rFonts w:cs="Times New Roman"/>
          <w:bCs/>
          <w:szCs w:val="24"/>
        </w:rPr>
        <w:t>Three-dimensional</w:t>
      </w:r>
      <w:commentRangeEnd w:id="726"/>
      <w:r w:rsidR="00733F7C">
        <w:rPr>
          <w:rStyle w:val="CommentReference"/>
          <w:iCs w:val="0"/>
        </w:rPr>
        <w:commentReference w:id="726"/>
      </w:r>
      <w:commentRangeEnd w:id="727"/>
      <w:r w:rsidR="00733F7C">
        <w:rPr>
          <w:rStyle w:val="CommentReference"/>
          <w:iCs w:val="0"/>
        </w:rPr>
        <w:commentReference w:id="727"/>
      </w:r>
      <w:r w:rsidRPr="0008336B">
        <w:rPr>
          <w:rFonts w:cs="Times New Roman"/>
          <w:bCs/>
          <w:szCs w:val="24"/>
        </w:rPr>
        <w:t xml:space="preserve"> pseudo-stratigraphy </w:t>
      </w:r>
      <w:commentRangeStart w:id="728"/>
      <w:commentRangeStart w:id="729"/>
      <w:r w:rsidRPr="0008336B">
        <w:rPr>
          <w:rFonts w:cs="Times New Roman"/>
          <w:bCs/>
          <w:szCs w:val="24"/>
        </w:rPr>
        <w:t>map</w:t>
      </w:r>
      <w:commentRangeEnd w:id="728"/>
      <w:r w:rsidR="00733F7C">
        <w:rPr>
          <w:rStyle w:val="CommentReference"/>
          <w:iCs w:val="0"/>
        </w:rPr>
        <w:commentReference w:id="728"/>
      </w:r>
      <w:commentRangeEnd w:id="729"/>
      <w:r w:rsidR="00733F7C">
        <w:rPr>
          <w:rStyle w:val="CommentReference"/>
          <w:iCs w:val="0"/>
        </w:rPr>
        <w:commentReference w:id="729"/>
      </w:r>
      <w:r w:rsidRPr="0008336B">
        <w:rPr>
          <w:rFonts w:cs="Times New Roman"/>
          <w:bCs/>
          <w:szCs w:val="24"/>
        </w:rPr>
        <w:t>. Fault F1 is represented on perspective view tilted 45</w:t>
      </w:r>
      <m:oMath>
        <m:r>
          <w:rPr>
            <w:rFonts w:ascii="Cambria Math" w:hAnsi="Cambria Math" w:cs="Times New Roman"/>
            <w:szCs w:val="24"/>
          </w:rPr>
          <m:t>°</m:t>
        </m:r>
      </m:oMath>
      <w:r w:rsidRPr="0008336B">
        <w:rPr>
          <w:rFonts w:cs="Times New Roman"/>
          <w:bCs/>
          <w:szCs w:val="24"/>
        </w:rPr>
        <w:t>NE to 45</w:t>
      </w:r>
      <m:oMath>
        <m:r>
          <w:rPr>
            <w:rFonts w:ascii="Cambria Math" w:hAnsi="Cambria Math" w:cs="Times New Roman"/>
            <w:szCs w:val="24"/>
          </w:rPr>
          <m:t>°</m:t>
        </m:r>
      </m:oMath>
      <w:r w:rsidRPr="0008336B">
        <w:rPr>
          <w:rFonts w:cs="Times New Roman"/>
          <w:bCs/>
          <w:szCs w:val="24"/>
        </w:rPr>
        <w:t xml:space="preserve">NNE. The secondary faults </w:t>
      </w:r>
      <w:ins w:id="730" w:author="asus" w:date="2021-08-27T17:25:00Z">
        <w:r w:rsidR="00733F7C">
          <w:rPr>
            <w:rFonts w:cs="Times New Roman"/>
            <w:bCs/>
            <w:szCs w:val="24"/>
          </w:rPr>
          <w:t>(</w:t>
        </w:r>
      </w:ins>
      <w:r w:rsidRPr="0008336B">
        <w:rPr>
          <w:rFonts w:cs="Times New Roman"/>
          <w:bCs/>
          <w:szCs w:val="24"/>
        </w:rPr>
        <w:t>Fs</w:t>
      </w:r>
      <w:ins w:id="731" w:author="asus" w:date="2021-08-27T17:25:00Z">
        <w:r w:rsidR="00733F7C">
          <w:rPr>
            <w:rFonts w:cs="Times New Roman"/>
            <w:bCs/>
            <w:szCs w:val="24"/>
          </w:rPr>
          <w:t>)</w:t>
        </w:r>
      </w:ins>
      <w:r w:rsidRPr="0008336B">
        <w:rPr>
          <w:rFonts w:cs="Times New Roman"/>
          <w:bCs/>
          <w:szCs w:val="24"/>
        </w:rPr>
        <w:t xml:space="preserve"> tilted towards 50</w:t>
      </w:r>
      <m:oMath>
        <m:r>
          <w:rPr>
            <w:rFonts w:ascii="Cambria Math" w:hAnsi="Cambria Math" w:cs="Times New Roman"/>
            <w:szCs w:val="24"/>
          </w:rPr>
          <m:t>°</m:t>
        </m:r>
      </m:oMath>
      <w:r w:rsidRPr="0008336B">
        <w:rPr>
          <w:rFonts w:cs="Times New Roman"/>
          <w:bCs/>
          <w:szCs w:val="24"/>
        </w:rPr>
        <w:t>NW, 70</w:t>
      </w:r>
      <m:oMath>
        <m:r>
          <w:rPr>
            <w:rFonts w:ascii="Cambria Math" w:hAnsi="Cambria Math" w:cs="Times New Roman"/>
            <w:szCs w:val="24"/>
          </w:rPr>
          <m:t>°</m:t>
        </m:r>
      </m:oMath>
      <w:r w:rsidRPr="0008336B">
        <w:rPr>
          <w:rFonts w:cs="Times New Roman"/>
          <w:bCs/>
          <w:szCs w:val="24"/>
        </w:rPr>
        <w:t>NW, 30</w:t>
      </w:r>
      <m:oMath>
        <m:r>
          <w:rPr>
            <w:rFonts w:ascii="Cambria Math" w:hAnsi="Cambria Math" w:cs="Times New Roman"/>
            <w:szCs w:val="24"/>
          </w:rPr>
          <m:t>°</m:t>
        </m:r>
      </m:oMath>
      <w:r w:rsidRPr="0008336B">
        <w:rPr>
          <w:rFonts w:cs="Times New Roman"/>
          <w:bCs/>
          <w:szCs w:val="24"/>
        </w:rPr>
        <w:t>N, 50</w:t>
      </w:r>
      <m:oMath>
        <m:r>
          <w:rPr>
            <w:rFonts w:ascii="Cambria Math" w:hAnsi="Cambria Math" w:cs="Times New Roman"/>
            <w:szCs w:val="24"/>
          </w:rPr>
          <m:t>°</m:t>
        </m:r>
      </m:oMath>
      <w:r w:rsidRPr="0008336B">
        <w:rPr>
          <w:rFonts w:cs="Times New Roman"/>
          <w:bCs/>
          <w:szCs w:val="24"/>
        </w:rPr>
        <w:t xml:space="preserve">S and SE.  The layer of </w:t>
      </w:r>
      <w:del w:id="732" w:author="asus" w:date="2021-08-27T17:25:00Z">
        <w:r w:rsidRPr="0008336B" w:rsidDel="00733F7C">
          <w:rPr>
            <w:rFonts w:cs="Times New Roman"/>
            <w:bCs/>
            <w:szCs w:val="24"/>
          </w:rPr>
          <w:delText xml:space="preserve">granite </w:delText>
        </w:r>
      </w:del>
      <w:r w:rsidRPr="0008336B">
        <w:rPr>
          <w:rFonts w:cs="Times New Roman"/>
          <w:bCs/>
          <w:szCs w:val="24"/>
        </w:rPr>
        <w:t xml:space="preserve">less weathered </w:t>
      </w:r>
      <w:ins w:id="733" w:author="asus" w:date="2021-08-27T17:25:00Z">
        <w:r w:rsidR="00733F7C" w:rsidRPr="0008336B">
          <w:rPr>
            <w:rFonts w:cs="Times New Roman"/>
            <w:bCs/>
            <w:szCs w:val="24"/>
          </w:rPr>
          <w:t xml:space="preserve">granite </w:t>
        </w:r>
      </w:ins>
      <w:r w:rsidRPr="0008336B">
        <w:rPr>
          <w:rFonts w:cs="Times New Roman"/>
          <w:bCs/>
          <w:szCs w:val="24"/>
        </w:rPr>
        <w:t xml:space="preserve">(LWG) under the fracture zone constitutes the reservoir rock of the area with thickness estimated around </w:t>
      </w:r>
      <w:commentRangeStart w:id="734"/>
      <w:r w:rsidRPr="0008336B">
        <w:rPr>
          <w:rFonts w:cs="Times New Roman"/>
          <w:bCs/>
          <w:szCs w:val="24"/>
        </w:rPr>
        <w:t>150</w:t>
      </w:r>
      <w:ins w:id="735" w:author="asus" w:date="2021-08-27T17:26:00Z">
        <w:r w:rsidR="00733F7C">
          <w:rPr>
            <w:rFonts w:cs="Times New Roman"/>
            <w:bCs/>
            <w:szCs w:val="24"/>
          </w:rPr>
          <w:t xml:space="preserve"> </w:t>
        </w:r>
      </w:ins>
      <w:del w:id="736" w:author="asus" w:date="2021-08-27T17:26:00Z">
        <w:r w:rsidRPr="0008336B" w:rsidDel="00733F7C">
          <w:rPr>
            <w:rFonts w:cs="Times New Roman"/>
            <w:bCs/>
            <w:szCs w:val="24"/>
          </w:rPr>
          <w:delText>m</w:delText>
        </w:r>
      </w:del>
      <w:r w:rsidRPr="0008336B">
        <w:rPr>
          <w:rFonts w:cs="Times New Roman"/>
          <w:bCs/>
          <w:szCs w:val="24"/>
        </w:rPr>
        <w:t xml:space="preserve"> to 600 m</w:t>
      </w:r>
      <w:commentRangeEnd w:id="734"/>
      <w:r w:rsidR="00733F7C">
        <w:rPr>
          <w:rStyle w:val="CommentReference"/>
          <w:iCs w:val="0"/>
        </w:rPr>
        <w:commentReference w:id="734"/>
      </w:r>
      <w:r w:rsidRPr="0008336B">
        <w:rPr>
          <w:rFonts w:cs="Times New Roman"/>
          <w:bCs/>
          <w:szCs w:val="24"/>
        </w:rPr>
        <w:t>.   The strong weathered granite (MWG) are around 400-800 m thick. Located under a reservoir rock especially in the main fracture F1 zone, the MWG  constitutes the main hot groundwater reservoir. a) HJ section b) ZM section</w:t>
      </w:r>
    </w:p>
    <w:p w14:paraId="58C734BC" w14:textId="77777777" w:rsidR="00A30D28" w:rsidRPr="0008336B" w:rsidRDefault="00A30D28" w:rsidP="00A30D28">
      <w:pPr>
        <w:pStyle w:val="Caption"/>
        <w:spacing w:line="480" w:lineRule="auto"/>
        <w:jc w:val="both"/>
        <w:rPr>
          <w:rFonts w:cs="Times New Roman"/>
          <w:b/>
          <w:iCs w:val="0"/>
          <w:u w:val="single"/>
        </w:rPr>
        <w:sectPr w:rsidR="00A30D28" w:rsidRPr="0008336B" w:rsidSect="00580505">
          <w:pgSz w:w="15840" w:h="12240" w:orient="landscape"/>
          <w:pgMar w:top="1800" w:right="1440" w:bottom="1800" w:left="1440" w:header="720" w:footer="720" w:gutter="0"/>
          <w:cols w:space="720"/>
          <w:docGrid w:linePitch="360"/>
        </w:sectPr>
      </w:pPr>
    </w:p>
    <w:p w14:paraId="6D3EF4D9" w14:textId="77777777" w:rsidR="00A30D28" w:rsidRPr="0008336B" w:rsidRDefault="00A30D28" w:rsidP="00A30D28">
      <w:pPr>
        <w:keepNext/>
        <w:jc w:val="center"/>
      </w:pPr>
      <w:r w:rsidRPr="0008336B">
        <w:rPr>
          <w:noProof/>
        </w:rPr>
        <w:drawing>
          <wp:inline distT="0" distB="0" distL="0" distR="0" wp14:anchorId="2B216EE9" wp14:editId="3CA8AB6C">
            <wp:extent cx="6762834" cy="5804052"/>
            <wp:effectExtent l="0" t="0" r="0" b="63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762834" cy="5804052"/>
                    </a:xfrm>
                    <a:prstGeom prst="rect">
                      <a:avLst/>
                    </a:prstGeom>
                    <a:noFill/>
                  </pic:spPr>
                </pic:pic>
              </a:graphicData>
            </a:graphic>
          </wp:inline>
        </w:drawing>
      </w:r>
      <w:bookmarkEnd w:id="1"/>
    </w:p>
    <w:p w14:paraId="23441FE5" w14:textId="6138A359" w:rsidR="00A30D28" w:rsidRPr="0008336B" w:rsidRDefault="00A30D28" w:rsidP="00A30D28">
      <w:pPr>
        <w:pStyle w:val="Caption"/>
        <w:spacing w:line="480" w:lineRule="auto"/>
        <w:jc w:val="both"/>
        <w:rPr>
          <w:rFonts w:cs="Times New Roman"/>
          <w:b/>
          <w:u w:val="single"/>
        </w:rPr>
      </w:pPr>
      <w:bookmarkStart w:id="737" w:name="_Ref80211026"/>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14</w:t>
      </w:r>
      <w:r w:rsidRPr="0008336B">
        <w:rPr>
          <w:noProof/>
        </w:rPr>
        <w:fldChar w:fldCharType="end"/>
      </w:r>
      <w:bookmarkEnd w:id="737"/>
      <w:r w:rsidRPr="0008336B">
        <w:t xml:space="preserve">: </w:t>
      </w:r>
      <w:r w:rsidRPr="0008336B">
        <w:rPr>
          <w:rFonts w:cs="Times New Roman"/>
          <w:bCs/>
          <w:szCs w:val="24"/>
        </w:rPr>
        <w:t xml:space="preserve">Boreholes BX1 and BX2  data of investigation area. </w:t>
      </w:r>
      <w:r w:rsidRPr="0008336B">
        <w:rPr>
          <w:rFonts w:cs="Times New Roman"/>
          <w:bCs/>
        </w:rPr>
        <w:t xml:space="preserve">The temperature of BX1 tends to increase to 31 </w:t>
      </w:r>
      <m:oMath>
        <m:r>
          <m:rPr>
            <m:sty m:val="p"/>
          </m:rPr>
          <w:rPr>
            <w:rFonts w:ascii="Cambria Math" w:hAnsi="Cambria Math" w:cs="Times New Roman"/>
          </w:rPr>
          <m:t>°C</m:t>
        </m:r>
      </m:oMath>
      <w:r w:rsidRPr="0008336B">
        <w:rPr>
          <w:rFonts w:cs="Times New Roman"/>
          <w:bCs/>
        </w:rPr>
        <w:t xml:space="preserve">  and shows more </w:t>
      </w:r>
      <w:r w:rsidRPr="0008336B">
        <w:rPr>
          <w:rFonts w:cs="Times New Roman"/>
        </w:rPr>
        <w:t xml:space="preserve">weathered granite due to </w:t>
      </w:r>
      <w:ins w:id="738" w:author="asus" w:date="2021-08-27T15:34:00Z">
        <w:r w:rsidR="00295448" w:rsidRPr="0008336B">
          <w:rPr>
            <w:rFonts w:cs="Times New Roman"/>
          </w:rPr>
          <w:t>acceleration</w:t>
        </w:r>
        <w:r w:rsidR="00295448" w:rsidRPr="0008336B" w:rsidDel="00295448">
          <w:rPr>
            <w:rFonts w:cs="Times New Roman"/>
          </w:rPr>
          <w:t xml:space="preserve"> </w:t>
        </w:r>
        <w:r w:rsidR="00295448">
          <w:rPr>
            <w:rFonts w:cs="Times New Roman"/>
          </w:rPr>
          <w:t xml:space="preserve">of </w:t>
        </w:r>
      </w:ins>
      <w:del w:id="739" w:author="asus" w:date="2021-08-27T15:34:00Z">
        <w:r w:rsidRPr="0008336B" w:rsidDel="00295448">
          <w:rPr>
            <w:rFonts w:cs="Times New Roman"/>
          </w:rPr>
          <w:delText xml:space="preserve">the </w:delText>
        </w:r>
      </w:del>
      <w:r w:rsidRPr="0008336B">
        <w:rPr>
          <w:rFonts w:cs="Times New Roman"/>
        </w:rPr>
        <w:t xml:space="preserve">metamorphism </w:t>
      </w:r>
      <w:del w:id="740" w:author="asus" w:date="2021-08-27T15:34:00Z">
        <w:r w:rsidRPr="0008336B" w:rsidDel="00295448">
          <w:rPr>
            <w:rFonts w:cs="Times New Roman"/>
          </w:rPr>
          <w:delText>acceleration process</w:delText>
        </w:r>
      </w:del>
      <w:r w:rsidRPr="0008336B">
        <w:rPr>
          <w:rFonts w:cs="Times New Roman"/>
        </w:rPr>
        <w:t>. Contrary to BX1, BX2 displays the thickness of less weathered granite (LWG) around 144 m with water temperature around 22</w:t>
      </w:r>
      <m:oMath>
        <m:r>
          <m:rPr>
            <m:sty m:val="p"/>
          </m:rPr>
          <w:rPr>
            <w:rFonts w:ascii="Cambria Math" w:hAnsi="Cambria Math" w:cs="Times New Roman"/>
          </w:rPr>
          <m:t>°C</m:t>
        </m:r>
      </m:oMath>
      <w:r w:rsidRPr="0008336B">
        <w:rPr>
          <w:rFonts w:cs="Times New Roman"/>
        </w:rPr>
        <w:t xml:space="preserve"> . The thicker layer of LWG demonstrates the less intensity of geothermal activity in that place. Furthermore, the water flow obtained in BX2(4 l/s) is about 3.45 times higher than BX1 (1.16l/s)</w:t>
      </w:r>
      <w:r w:rsidRPr="0008336B">
        <w:rPr>
          <w:rFonts w:cs="Times New Roman"/>
          <w:szCs w:val="24"/>
        </w:rPr>
        <w:t xml:space="preserve">. a) Layer differentiation according to borehole description. b) Boreholes log reconstruction based on NM. The logs in a) and b) are almost similar but the computation thickness shows the error between the handmaking description and the automatic pseudo-stratigraphy logs. Overall, the thickness layer is estimated at less than </w:t>
      </w:r>
      <m:oMath>
        <m:r>
          <w:rPr>
            <w:rFonts w:ascii="Cambria Math" w:hAnsi="Cambria Math" w:cs="Times New Roman"/>
            <w:szCs w:val="24"/>
          </w:rPr>
          <m:t>±</m:t>
        </m:r>
      </m:oMath>
      <w:r w:rsidRPr="0008336B">
        <w:rPr>
          <w:rFonts w:cs="Times New Roman"/>
          <w:szCs w:val="24"/>
        </w:rPr>
        <w:t>40% especially between MWG and fracture zone.</w:t>
      </w:r>
    </w:p>
    <w:p w14:paraId="07885FCC" w14:textId="77777777" w:rsidR="00A30D28" w:rsidRPr="0008336B" w:rsidRDefault="00A30D28" w:rsidP="00A30D28"/>
    <w:p w14:paraId="15CFD327" w14:textId="77777777" w:rsidR="00A30D28" w:rsidRPr="0008336B" w:rsidRDefault="00A30D28" w:rsidP="00A30D28"/>
    <w:p w14:paraId="60E441ED" w14:textId="77777777" w:rsidR="00A30D28" w:rsidRPr="0008336B" w:rsidRDefault="00A30D28" w:rsidP="00A30D28"/>
    <w:p w14:paraId="2FC21B3B" w14:textId="77777777" w:rsidR="00A30D28" w:rsidRPr="0008336B" w:rsidRDefault="00A30D28" w:rsidP="00A30D28">
      <w:pPr>
        <w:spacing w:line="480" w:lineRule="auto"/>
        <w:sectPr w:rsidR="00A30D28" w:rsidRPr="0008336B" w:rsidSect="00580505">
          <w:pgSz w:w="15840" w:h="12240" w:orient="landscape"/>
          <w:pgMar w:top="1800" w:right="1440" w:bottom="1800" w:left="1440" w:header="720" w:footer="720" w:gutter="0"/>
          <w:cols w:space="720"/>
          <w:docGrid w:linePitch="360"/>
        </w:sectPr>
      </w:pPr>
    </w:p>
    <w:p w14:paraId="449B831F" w14:textId="77777777" w:rsidR="00A30D28" w:rsidRPr="0008336B" w:rsidRDefault="00A30D28" w:rsidP="00A30D28">
      <w:pPr>
        <w:spacing w:line="480" w:lineRule="auto"/>
      </w:pPr>
    </w:p>
    <w:p w14:paraId="1D020A31" w14:textId="77777777" w:rsidR="00A30D28" w:rsidRPr="0008336B" w:rsidRDefault="00A30D28" w:rsidP="00A30D28">
      <w:pPr>
        <w:keepNext/>
        <w:spacing w:line="480" w:lineRule="auto"/>
        <w:jc w:val="center"/>
      </w:pPr>
      <w:r w:rsidRPr="0008336B">
        <w:rPr>
          <w:noProof/>
        </w:rPr>
        <w:drawing>
          <wp:inline distT="0" distB="0" distL="0" distR="0" wp14:anchorId="2DC532B7" wp14:editId="01376037">
            <wp:extent cx="5486400" cy="3310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 net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310890"/>
                    </a:xfrm>
                    <a:prstGeom prst="rect">
                      <a:avLst/>
                    </a:prstGeom>
                  </pic:spPr>
                </pic:pic>
              </a:graphicData>
            </a:graphic>
          </wp:inline>
        </w:drawing>
      </w:r>
    </w:p>
    <w:p w14:paraId="724DA9AD" w14:textId="77777777" w:rsidR="00A30D28" w:rsidRDefault="00A30D28" w:rsidP="00A30D28">
      <w:pPr>
        <w:pStyle w:val="Caption"/>
        <w:jc w:val="center"/>
      </w:pPr>
      <w:bookmarkStart w:id="741" w:name="_Ref80211210"/>
      <w:bookmarkStart w:id="742" w:name="_Ref80211275"/>
      <w:r w:rsidRPr="0008336B">
        <w:t xml:space="preserve">Figure </w:t>
      </w:r>
      <w:r w:rsidRPr="0008336B">
        <w:rPr>
          <w:noProof/>
        </w:rPr>
        <w:fldChar w:fldCharType="begin"/>
      </w:r>
      <w:r w:rsidRPr="0008336B">
        <w:rPr>
          <w:noProof/>
        </w:rPr>
        <w:instrText xml:space="preserve"> SEQ Figure \* ARABIC </w:instrText>
      </w:r>
      <w:r w:rsidRPr="0008336B">
        <w:rPr>
          <w:noProof/>
        </w:rPr>
        <w:fldChar w:fldCharType="separate"/>
      </w:r>
      <w:r w:rsidRPr="0008336B">
        <w:rPr>
          <w:noProof/>
        </w:rPr>
        <w:t>15</w:t>
      </w:r>
      <w:r w:rsidRPr="0008336B">
        <w:rPr>
          <w:noProof/>
        </w:rPr>
        <w:fldChar w:fldCharType="end"/>
      </w:r>
      <w:bookmarkEnd w:id="741"/>
      <w:r w:rsidRPr="0008336B">
        <w:t xml:space="preserve">: ANN scheme to predict a layer name from its attributes using the database </w:t>
      </w:r>
      <m:oMath>
        <m:r>
          <m:rPr>
            <m:sty m:val="p"/>
          </m:rPr>
          <w:rPr>
            <w:rFonts w:ascii="Cambria Math" w:hAnsi="Cambria Math"/>
          </w:rPr>
          <m:t>Γ</m:t>
        </m:r>
      </m:oMath>
      <w:r w:rsidRPr="0008336B">
        <w:t xml:space="preserve"> properties.  The bold arrow is used for theory explanation.</w:t>
      </w:r>
      <w:bookmarkEnd w:id="742"/>
    </w:p>
    <w:p w14:paraId="287354AD" w14:textId="77777777" w:rsidR="00A30D28" w:rsidRDefault="00A30D28" w:rsidP="00A30D28">
      <w:pPr>
        <w:spacing w:line="480" w:lineRule="auto"/>
        <w:jc w:val="center"/>
      </w:pPr>
    </w:p>
    <w:p w14:paraId="6B842A04" w14:textId="77777777" w:rsidR="00A30D28" w:rsidRDefault="00A30D28"/>
    <w:sectPr w:rsidR="00A30D28" w:rsidSect="0058050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asus" w:date="2021-08-24T15:24:00Z" w:initials="a">
    <w:p w14:paraId="52812D12" w14:textId="77777777" w:rsidR="006F1048" w:rsidRDefault="006F1048">
      <w:pPr>
        <w:pStyle w:val="CommentText"/>
      </w:pPr>
      <w:r>
        <w:rPr>
          <w:rStyle w:val="CommentReference"/>
        </w:rPr>
        <w:annotationRef/>
      </w:r>
      <w:r>
        <w:t>The use of the indeed here means you will tell us why you chose the Xingning area. Eg, Indeed, Xingning area was selected because………, as in perhaps due to some unique geological features</w:t>
      </w:r>
    </w:p>
    <w:p w14:paraId="40AAEB86" w14:textId="77777777" w:rsidR="006F1048" w:rsidRDefault="006F1048">
      <w:pPr>
        <w:pStyle w:val="CommentText"/>
      </w:pPr>
    </w:p>
    <w:p w14:paraId="781A584E" w14:textId="77777777" w:rsidR="006F1048" w:rsidRDefault="006F1048">
      <w:pPr>
        <w:pStyle w:val="CommentText"/>
      </w:pPr>
      <w:r>
        <w:t>Otherwise, no need for indeed</w:t>
      </w:r>
    </w:p>
  </w:comment>
  <w:comment w:id="23" w:author="asus" w:date="2021-08-24T15:35:00Z" w:initials="a">
    <w:p w14:paraId="25BAA65E" w14:textId="77777777" w:rsidR="006F1048" w:rsidRDefault="006F1048">
      <w:pPr>
        <w:pStyle w:val="CommentText"/>
      </w:pPr>
      <w:r>
        <w:rPr>
          <w:rStyle w:val="CommentReference"/>
        </w:rPr>
        <w:annotationRef/>
      </w:r>
      <w:r>
        <w:t>Any details just like the main fault?</w:t>
      </w:r>
    </w:p>
  </w:comment>
  <w:comment w:id="21" w:author="asus" w:date="2021-08-24T15:36:00Z" w:initials="a">
    <w:p w14:paraId="048D2BB5" w14:textId="77777777" w:rsidR="006F1048" w:rsidRDefault="006F1048">
      <w:pPr>
        <w:pStyle w:val="CommentText"/>
      </w:pPr>
      <w:r>
        <w:rPr>
          <w:rStyle w:val="CommentReference"/>
        </w:rPr>
        <w:annotationRef/>
      </w:r>
      <w:r>
        <w:t>This sentence seems quite not clear</w:t>
      </w:r>
    </w:p>
  </w:comment>
  <w:comment w:id="25" w:author="asus" w:date="2021-08-24T15:43:00Z" w:initials="a">
    <w:p w14:paraId="36D28423" w14:textId="77777777" w:rsidR="006F1048" w:rsidRDefault="006F1048">
      <w:pPr>
        <w:pStyle w:val="CommentText"/>
      </w:pPr>
      <w:r>
        <w:rPr>
          <w:rStyle w:val="CommentReference"/>
        </w:rPr>
        <w:annotationRef/>
      </w:r>
      <w:r>
        <w:t>No need for this because you are using ~, otherwise you may say is approximated as 150-600 or approximated to be 150-600</w:t>
      </w:r>
    </w:p>
  </w:comment>
  <w:comment w:id="24" w:author="asus" w:date="2021-08-24T18:09:00Z" w:initials="a">
    <w:p w14:paraId="3883C3D9" w14:textId="48BDA0B0" w:rsidR="006F1048" w:rsidRDefault="006F1048">
      <w:pPr>
        <w:pStyle w:val="CommentText"/>
      </w:pPr>
      <w:r>
        <w:rPr>
          <w:rStyle w:val="CommentReference"/>
        </w:rPr>
        <w:annotationRef/>
      </w:r>
      <w:r>
        <w:t>The differentiation isn’t clear</w:t>
      </w:r>
    </w:p>
  </w:comment>
  <w:comment w:id="28" w:author="asus" w:date="2021-08-24T15:47:00Z" w:initials="a">
    <w:p w14:paraId="45241432" w14:textId="77777777" w:rsidR="006F1048" w:rsidRDefault="006F1048">
      <w:pPr>
        <w:pStyle w:val="CommentText"/>
      </w:pPr>
      <w:r>
        <w:rPr>
          <w:rStyle w:val="CommentReference"/>
        </w:rPr>
        <w:annotationRef/>
      </w:r>
      <w:r>
        <w:t>Along F1?   Don’t just change because they might have different meanings</w:t>
      </w:r>
    </w:p>
  </w:comment>
  <w:comment w:id="39" w:author="asus" w:date="2021-08-24T15:53:00Z" w:initials="a">
    <w:p w14:paraId="1427A812" w14:textId="77777777" w:rsidR="006F1048" w:rsidRDefault="006F1048">
      <w:pPr>
        <w:pStyle w:val="CommentText"/>
      </w:pPr>
      <w:r>
        <w:rPr>
          <w:rStyle w:val="CommentReference"/>
        </w:rPr>
        <w:annotationRef/>
      </w:r>
      <w:r>
        <w:t>consistency</w:t>
      </w:r>
    </w:p>
  </w:comment>
  <w:comment w:id="45" w:author="asus" w:date="2021-08-24T15:56:00Z" w:initials="a">
    <w:p w14:paraId="50676F37" w14:textId="77777777" w:rsidR="006F1048" w:rsidRDefault="006F1048" w:rsidP="00E833BB">
      <w:pPr>
        <w:pStyle w:val="CommentText"/>
      </w:pPr>
      <w:r>
        <w:rPr>
          <w:rStyle w:val="CommentReference"/>
        </w:rPr>
        <w:annotationRef/>
      </w:r>
      <w:r>
        <w:t>I think it will be more convincing with some references</w:t>
      </w:r>
    </w:p>
  </w:comment>
  <w:comment w:id="49" w:author="asus" w:date="2021-08-24T15:56:00Z" w:initials="a">
    <w:p w14:paraId="2B225F0F" w14:textId="77777777" w:rsidR="006F1048" w:rsidRDefault="006F1048">
      <w:pPr>
        <w:pStyle w:val="CommentText"/>
      </w:pPr>
      <w:r>
        <w:rPr>
          <w:rStyle w:val="CommentReference"/>
        </w:rPr>
        <w:annotationRef/>
      </w:r>
      <w:r>
        <w:t>I think it will be more convincing with some references</w:t>
      </w:r>
    </w:p>
  </w:comment>
  <w:comment w:id="38" w:author="asus" w:date="2021-08-24T16:13:00Z" w:initials="a">
    <w:p w14:paraId="60A58043" w14:textId="77777777" w:rsidR="006F1048" w:rsidRDefault="006F1048">
      <w:pPr>
        <w:pStyle w:val="CommentText"/>
      </w:pPr>
      <w:r>
        <w:rPr>
          <w:rStyle w:val="CommentReference"/>
        </w:rPr>
        <w:annotationRef/>
      </w:r>
      <w:r>
        <w:t>Please quite confusing. In the past,…..does not consider the assumption of a plane wave. Nowadays, get rid of the plane wave assumption</w:t>
      </w:r>
    </w:p>
  </w:comment>
  <w:comment w:id="54" w:author="asus" w:date="2021-08-25T15:26:00Z" w:initials="a">
    <w:p w14:paraId="256061B3" w14:textId="109F28D8" w:rsidR="006F1048" w:rsidRDefault="006F1048">
      <w:pPr>
        <w:pStyle w:val="CommentText"/>
      </w:pPr>
      <w:r>
        <w:rPr>
          <w:rStyle w:val="CommentReference"/>
        </w:rPr>
        <w:annotationRef/>
      </w:r>
      <w:r>
        <w:t>I am not very clear</w:t>
      </w:r>
    </w:p>
  </w:comment>
  <w:comment w:id="92" w:author="asus" w:date="2021-08-25T15:27:00Z" w:initials="a">
    <w:p w14:paraId="2471B68F" w14:textId="22AD7540" w:rsidR="006F1048" w:rsidRDefault="006F1048">
      <w:pPr>
        <w:pStyle w:val="CommentText"/>
      </w:pPr>
      <w:r>
        <w:rPr>
          <w:rStyle w:val="CommentReference"/>
        </w:rPr>
        <w:annotationRef/>
      </w:r>
      <w:r>
        <w:t>I do not see the essence of this sentence here. You may delete it or you should move it to a right place</w:t>
      </w:r>
    </w:p>
  </w:comment>
  <w:comment w:id="93" w:author="asus" w:date="2021-08-25T15:35:00Z" w:initials="a">
    <w:p w14:paraId="7DB3336D" w14:textId="16186419" w:rsidR="006F1048" w:rsidRDefault="006F1048">
      <w:pPr>
        <w:pStyle w:val="CommentText"/>
      </w:pPr>
      <w:r>
        <w:rPr>
          <w:rStyle w:val="CommentReference"/>
        </w:rPr>
        <w:annotationRef/>
      </w:r>
      <w:r>
        <w:t>Feels like you are repeating yourself, because time is one of the aforementioned problems</w:t>
      </w:r>
    </w:p>
  </w:comment>
  <w:comment w:id="110" w:author="asus" w:date="2021-08-26T11:27:00Z" w:initials="a">
    <w:p w14:paraId="04A0387A" w14:textId="0DA07697" w:rsidR="006F1048" w:rsidRDefault="006F1048">
      <w:pPr>
        <w:pStyle w:val="CommentText"/>
      </w:pPr>
      <w:r>
        <w:rPr>
          <w:rStyle w:val="CommentReference"/>
        </w:rPr>
        <w:annotationRef/>
      </w:r>
      <w:r>
        <w:t>The conjunctions and the location of the sentences are not so clear to me</w:t>
      </w:r>
    </w:p>
  </w:comment>
  <w:comment w:id="111" w:author="asus" w:date="2021-08-26T11:29:00Z" w:initials="a">
    <w:p w14:paraId="08C194B7" w14:textId="0572DEF1" w:rsidR="006F1048" w:rsidRDefault="006F1048">
      <w:pPr>
        <w:pStyle w:val="CommentText"/>
      </w:pPr>
      <w:r>
        <w:rPr>
          <w:rStyle w:val="CommentReference"/>
        </w:rPr>
        <w:annotationRef/>
      </w:r>
    </w:p>
  </w:comment>
  <w:comment w:id="112" w:author="asus" w:date="2021-08-26T11:29:00Z" w:initials="a">
    <w:p w14:paraId="22DF6858" w14:textId="08470229" w:rsidR="006F1048" w:rsidRDefault="006F1048">
      <w:pPr>
        <w:pStyle w:val="CommentText"/>
      </w:pPr>
      <w:r>
        <w:rPr>
          <w:rStyle w:val="CommentReference"/>
        </w:rPr>
        <w:annotationRef/>
      </w:r>
      <w:r>
        <w:t>To build what?</w:t>
      </w:r>
    </w:p>
  </w:comment>
  <w:comment w:id="118" w:author="asus" w:date="2021-08-26T11:33:00Z" w:initials="a">
    <w:p w14:paraId="0D0642B7" w14:textId="225D02C7" w:rsidR="006F1048" w:rsidRDefault="006F1048">
      <w:pPr>
        <w:pStyle w:val="CommentText"/>
      </w:pPr>
      <w:r>
        <w:rPr>
          <w:rStyle w:val="CommentReference"/>
        </w:rPr>
        <w:annotationRef/>
      </w:r>
      <w:r>
        <w:t>Not so clear</w:t>
      </w:r>
    </w:p>
  </w:comment>
  <w:comment w:id="135" w:author="asus" w:date="2021-08-26T11:41:00Z" w:initials="a">
    <w:p w14:paraId="6BE0E66B" w14:textId="2DD02F64" w:rsidR="006F1048" w:rsidRDefault="006F1048">
      <w:pPr>
        <w:pStyle w:val="CommentText"/>
      </w:pPr>
      <w:r>
        <w:rPr>
          <w:rStyle w:val="CommentReference"/>
        </w:rPr>
        <w:annotationRef/>
      </w:r>
      <w:r>
        <w:t>Please what do you mean</w:t>
      </w:r>
    </w:p>
  </w:comment>
  <w:comment w:id="162" w:author="asus" w:date="2021-08-26T12:04:00Z" w:initials="a">
    <w:p w14:paraId="6E02F0CF" w14:textId="3ACC3438" w:rsidR="006F1048" w:rsidRDefault="006F1048">
      <w:pPr>
        <w:pStyle w:val="CommentText"/>
      </w:pPr>
      <w:r>
        <w:rPr>
          <w:rStyle w:val="CommentReference"/>
        </w:rPr>
        <w:annotationRef/>
      </w:r>
      <w:r>
        <w:t>You opening sentence is quite misleading. Perhaps you really have to take structuring into consideration</w:t>
      </w:r>
    </w:p>
  </w:comment>
  <w:comment w:id="164" w:author="asus" w:date="2021-08-26T12:06:00Z" w:initials="a">
    <w:p w14:paraId="7CF469EF" w14:textId="0BF7CDBC" w:rsidR="006F1048" w:rsidRDefault="006F1048">
      <w:pPr>
        <w:pStyle w:val="CommentText"/>
      </w:pPr>
      <w:r>
        <w:rPr>
          <w:rStyle w:val="CommentReference"/>
        </w:rPr>
        <w:annotationRef/>
      </w:r>
      <w:r>
        <w:t>This sentence is hanging</w:t>
      </w:r>
    </w:p>
  </w:comment>
  <w:comment w:id="165" w:author="asus" w:date="2021-08-26T12:07:00Z" w:initials="a">
    <w:p w14:paraId="79DCACD2" w14:textId="62F7A078" w:rsidR="006F1048" w:rsidRDefault="006F1048">
      <w:pPr>
        <w:pStyle w:val="CommentText"/>
      </w:pPr>
      <w:r>
        <w:rPr>
          <w:rStyle w:val="CommentReference"/>
        </w:rPr>
        <w:annotationRef/>
      </w:r>
      <w:r>
        <w:t>Bedrock fissure water?</w:t>
      </w:r>
    </w:p>
  </w:comment>
  <w:comment w:id="166" w:author="asus" w:date="2021-08-26T12:07:00Z" w:initials="a">
    <w:p w14:paraId="2DCAB4F8" w14:textId="53F7571E" w:rsidR="006F1048" w:rsidRDefault="006F1048">
      <w:pPr>
        <w:pStyle w:val="CommentText"/>
      </w:pPr>
      <w:r>
        <w:rPr>
          <w:rStyle w:val="CommentReference"/>
        </w:rPr>
        <w:annotationRef/>
      </w:r>
      <w:r>
        <w:t>Bedrock fissure water?</w:t>
      </w:r>
    </w:p>
  </w:comment>
  <w:comment w:id="172" w:author="asus" w:date="2021-08-26T12:13:00Z" w:initials="a">
    <w:p w14:paraId="087E283B" w14:textId="2316AC4B" w:rsidR="006F1048" w:rsidRDefault="006F1048">
      <w:pPr>
        <w:pStyle w:val="CommentText"/>
      </w:pPr>
      <w:r>
        <w:rPr>
          <w:rStyle w:val="CommentReference"/>
        </w:rPr>
        <w:annotationRef/>
      </w:r>
      <w:r>
        <w:t>Maybe not necessary</w:t>
      </w:r>
    </w:p>
  </w:comment>
  <w:comment w:id="174" w:author="asus" w:date="2021-08-26T15:56:00Z" w:initials="a">
    <w:p w14:paraId="3E9A7816" w14:textId="1C034D88" w:rsidR="006F1048" w:rsidRDefault="006F1048">
      <w:pPr>
        <w:pStyle w:val="CommentText"/>
      </w:pPr>
      <w:r>
        <w:rPr>
          <w:rStyle w:val="CommentReference"/>
        </w:rPr>
        <w:annotationRef/>
      </w:r>
      <w:r>
        <w:t>Do you really have to give the figure caption here?</w:t>
      </w:r>
    </w:p>
  </w:comment>
  <w:comment w:id="175" w:author="asus" w:date="2021-08-26T16:02:00Z" w:initials="a">
    <w:p w14:paraId="7A7AD240" w14:textId="5633B9F0" w:rsidR="006F1048" w:rsidRDefault="006F1048">
      <w:pPr>
        <w:pStyle w:val="CommentText"/>
      </w:pPr>
      <w:r>
        <w:rPr>
          <w:rStyle w:val="CommentReference"/>
        </w:rPr>
        <w:annotationRef/>
      </w:r>
      <w:r>
        <w:t>Did you cite them because of the geological properties, electrical properties, mineral classification or all? I am asking because it seems the citation is not properly placed</w:t>
      </w:r>
    </w:p>
  </w:comment>
  <w:comment w:id="176" w:author="asus" w:date="2021-08-26T16:07:00Z" w:initials="a">
    <w:p w14:paraId="46EA2FA1" w14:textId="4C3E9ED1" w:rsidR="006F1048" w:rsidRDefault="006F1048">
      <w:pPr>
        <w:pStyle w:val="CommentText"/>
      </w:pPr>
      <w:r>
        <w:rPr>
          <w:rStyle w:val="CommentReference"/>
        </w:rPr>
        <w:annotationRef/>
      </w:r>
      <w:r>
        <w:t>Is it okay to delete it?....or?</w:t>
      </w:r>
    </w:p>
  </w:comment>
  <w:comment w:id="190" w:author="asus" w:date="2021-08-26T16:15:00Z" w:initials="a">
    <w:p w14:paraId="72293F1E" w14:textId="386FACF3" w:rsidR="006F1048" w:rsidRDefault="006F1048">
      <w:pPr>
        <w:pStyle w:val="CommentText"/>
      </w:pPr>
      <w:r>
        <w:rPr>
          <w:rStyle w:val="CommentReference"/>
        </w:rPr>
        <w:annotationRef/>
      </w:r>
      <w:r>
        <w:t>Trick?</w:t>
      </w:r>
    </w:p>
  </w:comment>
  <w:comment w:id="193" w:author="asus" w:date="2021-08-26T16:24:00Z" w:initials="a">
    <w:p w14:paraId="5F593665" w14:textId="7C88B74D" w:rsidR="006F1048" w:rsidRDefault="006F1048">
      <w:pPr>
        <w:pStyle w:val="CommentText"/>
      </w:pPr>
      <w:r>
        <w:rPr>
          <w:rStyle w:val="CommentReference"/>
        </w:rPr>
        <w:annotationRef/>
      </w:r>
    </w:p>
  </w:comment>
  <w:comment w:id="194" w:author="asus" w:date="2021-08-26T16:24:00Z" w:initials="a">
    <w:p w14:paraId="3DF0BDAE" w14:textId="3ED2C838" w:rsidR="006F1048" w:rsidRDefault="006F1048">
      <w:pPr>
        <w:pStyle w:val="CommentText"/>
      </w:pPr>
      <w:r>
        <w:rPr>
          <w:rStyle w:val="CommentReference"/>
        </w:rPr>
        <w:annotationRef/>
      </w:r>
      <w:r>
        <w:t>Is there any motivation for choosing this particular method?</w:t>
      </w:r>
    </w:p>
  </w:comment>
  <w:comment w:id="205" w:author="asus" w:date="2021-08-26T16:25:00Z" w:initials="a">
    <w:p w14:paraId="4C751DB0" w14:textId="7C8A626B" w:rsidR="006F1048" w:rsidRDefault="006F1048">
      <w:pPr>
        <w:pStyle w:val="CommentText"/>
      </w:pPr>
      <w:r>
        <w:rPr>
          <w:rStyle w:val="CommentReference"/>
        </w:rPr>
        <w:annotationRef/>
      </w:r>
      <w:r>
        <w:t>Hope it isn’t a wrong wording</w:t>
      </w:r>
    </w:p>
  </w:comment>
  <w:comment w:id="210" w:author="asus" w:date="2021-08-26T16:47:00Z" w:initials="a">
    <w:p w14:paraId="638C22AC" w14:textId="735A344B" w:rsidR="006F1048" w:rsidRDefault="006F1048">
      <w:pPr>
        <w:pStyle w:val="CommentText"/>
      </w:pPr>
      <w:r>
        <w:rPr>
          <w:rStyle w:val="CommentReference"/>
        </w:rPr>
        <w:annotationRef/>
      </w:r>
      <w:r>
        <w:t>Should be consistent with line 193</w:t>
      </w:r>
    </w:p>
  </w:comment>
  <w:comment w:id="214" w:author="asus" w:date="2021-08-26T16:49:00Z" w:initials="a">
    <w:p w14:paraId="694DD75F" w14:textId="12AD176C" w:rsidR="006F1048" w:rsidRDefault="006F1048">
      <w:pPr>
        <w:pStyle w:val="CommentText"/>
      </w:pPr>
      <w:r>
        <w:rPr>
          <w:rStyle w:val="CommentReference"/>
        </w:rPr>
        <w:annotationRef/>
      </w:r>
      <w:r>
        <w:t>This bracket never ends?</w:t>
      </w:r>
    </w:p>
  </w:comment>
  <w:comment w:id="234" w:author="asus" w:date="2021-08-26T17:14:00Z" w:initials="a">
    <w:p w14:paraId="00438461" w14:textId="74DE1C78" w:rsidR="006F1048" w:rsidRDefault="006F1048">
      <w:pPr>
        <w:pStyle w:val="CommentText"/>
      </w:pPr>
      <w:r>
        <w:rPr>
          <w:rStyle w:val="CommentReference"/>
        </w:rPr>
        <w:annotationRef/>
      </w:r>
      <w:r>
        <w:t>Where is the close bracket?</w:t>
      </w:r>
    </w:p>
  </w:comment>
  <w:comment w:id="235" w:author="asus" w:date="2021-08-26T17:14:00Z" w:initials="a">
    <w:p w14:paraId="17AF2E7A" w14:textId="35C4ED19" w:rsidR="006F1048" w:rsidRDefault="006F1048">
      <w:pPr>
        <w:pStyle w:val="CommentText"/>
      </w:pPr>
      <w:r>
        <w:rPr>
          <w:rStyle w:val="CommentReference"/>
        </w:rPr>
        <w:annotationRef/>
      </w:r>
      <w:r>
        <w:t>This sentence isn’t clear</w:t>
      </w:r>
    </w:p>
  </w:comment>
  <w:comment w:id="237" w:author="asus" w:date="2021-08-26T17:17:00Z" w:initials="a">
    <w:p w14:paraId="1A340B3E" w14:textId="524FCBF7" w:rsidR="006F1048" w:rsidRDefault="006F1048">
      <w:pPr>
        <w:pStyle w:val="CommentText"/>
      </w:pPr>
      <w:r>
        <w:rPr>
          <w:rStyle w:val="CommentReference"/>
        </w:rPr>
        <w:annotationRef/>
      </w:r>
      <w:r>
        <w:t>This sentence is quite abrupt</w:t>
      </w:r>
    </w:p>
  </w:comment>
  <w:comment w:id="242" w:author="asus" w:date="2021-08-26T17:20:00Z" w:initials="a">
    <w:p w14:paraId="616A7211" w14:textId="1B02C0D6" w:rsidR="006F1048" w:rsidRDefault="006F1048">
      <w:pPr>
        <w:pStyle w:val="CommentText"/>
      </w:pPr>
      <w:r>
        <w:rPr>
          <w:rStyle w:val="CommentReference"/>
        </w:rPr>
        <w:annotationRef/>
      </w:r>
      <w:r>
        <w:t>What of N?</w:t>
      </w:r>
    </w:p>
  </w:comment>
  <w:comment w:id="244" w:author="asus" w:date="2021-08-26T17:23:00Z" w:initials="a">
    <w:p w14:paraId="6D919F73" w14:textId="14B1356C" w:rsidR="006F1048" w:rsidRDefault="006F1048">
      <w:pPr>
        <w:pStyle w:val="CommentText"/>
      </w:pPr>
      <w:r>
        <w:rPr>
          <w:rStyle w:val="CommentReference"/>
        </w:rPr>
        <w:annotationRef/>
      </w:r>
      <w:r>
        <w:t xml:space="preserve">You can define D in later usage </w:t>
      </w:r>
    </w:p>
  </w:comment>
  <w:comment w:id="261" w:author="asus" w:date="2021-08-26T17:38:00Z" w:initials="a">
    <w:p w14:paraId="786C90D1" w14:textId="2B0DDC19" w:rsidR="006F1048" w:rsidRDefault="006F1048">
      <w:pPr>
        <w:pStyle w:val="CommentText"/>
      </w:pPr>
      <w:r>
        <w:rPr>
          <w:rStyle w:val="CommentReference"/>
        </w:rPr>
        <w:annotationRef/>
      </w:r>
      <w:r>
        <w:t xml:space="preserve">Is that thename of the algorithm? </w:t>
      </w:r>
    </w:p>
  </w:comment>
  <w:comment w:id="284" w:author="asus" w:date="2021-08-27T10:46:00Z" w:initials="a">
    <w:p w14:paraId="40ABD029" w14:textId="1A5D9DA6" w:rsidR="006F1048" w:rsidRDefault="006F1048">
      <w:pPr>
        <w:pStyle w:val="CommentText"/>
      </w:pPr>
      <w:r>
        <w:rPr>
          <w:rStyle w:val="CommentReference"/>
        </w:rPr>
        <w:annotationRef/>
      </w:r>
    </w:p>
  </w:comment>
  <w:comment w:id="285" w:author="asus" w:date="2021-08-27T10:46:00Z" w:initials="a">
    <w:p w14:paraId="7EAABAB9" w14:textId="07C6C946" w:rsidR="006F1048" w:rsidRDefault="006F1048">
      <w:pPr>
        <w:pStyle w:val="CommentText"/>
      </w:pPr>
      <w:r>
        <w:rPr>
          <w:rStyle w:val="CommentReference"/>
        </w:rPr>
        <w:annotationRef/>
      </w:r>
      <w:r>
        <w:t>Why don’t you have - for step 1 and 2 but 3?</w:t>
      </w:r>
    </w:p>
  </w:comment>
  <w:comment w:id="323" w:author="asus" w:date="2021-08-27T11:01:00Z" w:initials="a">
    <w:p w14:paraId="396DF092" w14:textId="2174C910" w:rsidR="006F1048" w:rsidRDefault="006F1048">
      <w:pPr>
        <w:pStyle w:val="CommentText"/>
      </w:pPr>
      <w:r>
        <w:rPr>
          <w:rStyle w:val="CommentReference"/>
        </w:rPr>
        <w:annotationRef/>
      </w:r>
      <w:r>
        <w:t>The -</w:t>
      </w:r>
    </w:p>
  </w:comment>
  <w:comment w:id="329" w:author="asus" w:date="2021-08-27T11:04:00Z" w:initials="a">
    <w:p w14:paraId="31014F23" w14:textId="4F5402E9" w:rsidR="006F1048" w:rsidRDefault="006F1048">
      <w:pPr>
        <w:pStyle w:val="CommentText"/>
      </w:pPr>
      <w:r>
        <w:rPr>
          <w:rStyle w:val="CommentReference"/>
        </w:rPr>
        <w:annotationRef/>
      </w:r>
      <w:r>
        <w:t>and predict?</w:t>
      </w:r>
    </w:p>
  </w:comment>
  <w:comment w:id="335" w:author="asus" w:date="2021-08-27T11:08:00Z" w:initials="a">
    <w:p w14:paraId="4921A174" w14:textId="616401A7" w:rsidR="006F1048" w:rsidRDefault="006F1048">
      <w:pPr>
        <w:pStyle w:val="CommentText"/>
      </w:pPr>
      <w:r>
        <w:rPr>
          <w:rStyle w:val="CommentReference"/>
        </w:rPr>
        <w:annotationRef/>
      </w:r>
      <w:r>
        <w:t>Is this under step 3?</w:t>
      </w:r>
    </w:p>
  </w:comment>
  <w:comment w:id="344" w:author="asus" w:date="2021-08-27T11:16:00Z" w:initials="a">
    <w:p w14:paraId="0CA7A466" w14:textId="165A9B8C" w:rsidR="006F1048" w:rsidRDefault="006F1048">
      <w:pPr>
        <w:pStyle w:val="CommentText"/>
      </w:pPr>
      <w:r>
        <w:rPr>
          <w:rStyle w:val="CommentReference"/>
        </w:rPr>
        <w:annotationRef/>
      </w:r>
    </w:p>
  </w:comment>
  <w:comment w:id="345" w:author="asus" w:date="2021-08-27T11:16:00Z" w:initials="a">
    <w:p w14:paraId="1119ABB8" w14:textId="6D9C34C7" w:rsidR="006F1048" w:rsidRDefault="006F1048">
      <w:pPr>
        <w:pStyle w:val="CommentText"/>
      </w:pPr>
      <w:r>
        <w:rPr>
          <w:rStyle w:val="CommentReference"/>
        </w:rPr>
        <w:annotationRef/>
      </w:r>
      <w:r>
        <w:t>Codes fit?</w:t>
      </w:r>
    </w:p>
  </w:comment>
  <w:comment w:id="348" w:author="asus" w:date="2021-08-27T11:14:00Z" w:initials="a">
    <w:p w14:paraId="3E68DAFC" w14:textId="57A5C2CC" w:rsidR="006F1048" w:rsidRDefault="006F1048">
      <w:pPr>
        <w:pStyle w:val="CommentText"/>
      </w:pPr>
      <w:r>
        <w:rPr>
          <w:rStyle w:val="CommentReference"/>
        </w:rPr>
        <w:annotationRef/>
      </w:r>
    </w:p>
  </w:comment>
  <w:comment w:id="349" w:author="asus" w:date="2021-08-27T11:14:00Z" w:initials="a">
    <w:p w14:paraId="5211909F" w14:textId="754D5CED" w:rsidR="006F1048" w:rsidRDefault="006F1048">
      <w:pPr>
        <w:pStyle w:val="CommentText"/>
      </w:pPr>
      <w:r>
        <w:rPr>
          <w:rStyle w:val="CommentReference"/>
        </w:rPr>
        <w:annotationRef/>
      </w:r>
      <w:r>
        <w:t>No close bracket? Where is your close bracket supposed to be…..at the end of line 08 or at the end of the citation?</w:t>
      </w:r>
    </w:p>
  </w:comment>
  <w:comment w:id="352" w:author="asus" w:date="2021-08-27T11:21:00Z" w:initials="a">
    <w:p w14:paraId="0B35FABC" w14:textId="228FCD99" w:rsidR="006F1048" w:rsidRDefault="006F1048">
      <w:pPr>
        <w:pStyle w:val="CommentText"/>
      </w:pPr>
      <w:r>
        <w:rPr>
          <w:rStyle w:val="CommentReference"/>
        </w:rPr>
        <w:annotationRef/>
      </w:r>
      <w:r>
        <w:t>Fit each of the nine lines?</w:t>
      </w:r>
    </w:p>
  </w:comment>
  <w:comment w:id="353" w:author="asus" w:date="2021-08-27T11:22:00Z" w:initials="a">
    <w:p w14:paraId="15246A98" w14:textId="09E2E91D" w:rsidR="006F1048" w:rsidRDefault="006F1048">
      <w:pPr>
        <w:pStyle w:val="CommentText"/>
      </w:pPr>
      <w:r>
        <w:rPr>
          <w:rStyle w:val="CommentReference"/>
        </w:rPr>
        <w:annotationRef/>
      </w:r>
      <w:r>
        <w:t>Of?</w:t>
      </w:r>
    </w:p>
  </w:comment>
  <w:comment w:id="357" w:author="asus" w:date="2021-08-27T11:24:00Z" w:initials="a">
    <w:p w14:paraId="66FF9099" w14:textId="69B48A23" w:rsidR="006F1048" w:rsidRDefault="006F1048">
      <w:pPr>
        <w:pStyle w:val="CommentText"/>
      </w:pPr>
      <w:r>
        <w:rPr>
          <w:rStyle w:val="CommentReference"/>
        </w:rPr>
        <w:annotationRef/>
      </w:r>
      <w:r>
        <w:t>Faults?</w:t>
      </w:r>
    </w:p>
  </w:comment>
  <w:comment w:id="362" w:author="asus" w:date="2021-08-27T11:26:00Z" w:initials="a">
    <w:p w14:paraId="2AC8DBDE" w14:textId="76A7A52B" w:rsidR="006F1048" w:rsidRDefault="006F1048">
      <w:pPr>
        <w:pStyle w:val="CommentText"/>
      </w:pPr>
      <w:r>
        <w:rPr>
          <w:rStyle w:val="CommentReference"/>
        </w:rPr>
        <w:annotationRef/>
      </w:r>
    </w:p>
  </w:comment>
  <w:comment w:id="363" w:author="asus" w:date="2021-08-27T11:26:00Z" w:initials="a">
    <w:p w14:paraId="192CA8C2" w14:textId="77777777" w:rsidR="006F1048" w:rsidRDefault="006F1048">
      <w:pPr>
        <w:pStyle w:val="CommentText"/>
      </w:pPr>
      <w:r>
        <w:rPr>
          <w:rStyle w:val="CommentReference"/>
        </w:rPr>
        <w:annotationRef/>
      </w:r>
      <w:r>
        <w:t>You never said C3 is conductive, perhaps you could say….The C3 Zone is relatively conductive and has a value of resistivity……..</w:t>
      </w:r>
    </w:p>
    <w:p w14:paraId="76397CF4" w14:textId="0C399C45" w:rsidR="006F1048" w:rsidRDefault="006F1048">
      <w:pPr>
        <w:pStyle w:val="CommentText"/>
      </w:pPr>
    </w:p>
  </w:comment>
  <w:comment w:id="371" w:author="asus" w:date="2021-08-27T11:31:00Z" w:initials="a">
    <w:p w14:paraId="3D77F295" w14:textId="631DEB2F" w:rsidR="006F1048" w:rsidRDefault="006F1048">
      <w:pPr>
        <w:pStyle w:val="CommentText"/>
      </w:pPr>
      <w:r>
        <w:rPr>
          <w:rStyle w:val="CommentReference"/>
        </w:rPr>
        <w:annotationRef/>
      </w:r>
      <w:r>
        <w:t>Be consistent</w:t>
      </w:r>
    </w:p>
  </w:comment>
  <w:comment w:id="378" w:author="asus" w:date="2021-08-27T11:38:00Z" w:initials="a">
    <w:p w14:paraId="7A72A7D2" w14:textId="1B9D115C" w:rsidR="006F1048" w:rsidRDefault="006F1048">
      <w:pPr>
        <w:pStyle w:val="CommentText"/>
      </w:pPr>
      <w:r>
        <w:rPr>
          <w:rStyle w:val="CommentReference"/>
        </w:rPr>
        <w:annotationRef/>
      </w:r>
    </w:p>
  </w:comment>
  <w:comment w:id="379" w:author="asus" w:date="2021-08-27T11:38:00Z" w:initials="a">
    <w:p w14:paraId="112B2E1F" w14:textId="4095218B" w:rsidR="006F1048" w:rsidRDefault="006F1048">
      <w:pPr>
        <w:pStyle w:val="CommentText"/>
      </w:pPr>
      <w:r>
        <w:rPr>
          <w:rStyle w:val="CommentReference"/>
        </w:rPr>
        <w:annotationRef/>
      </w:r>
    </w:p>
  </w:comment>
  <w:comment w:id="383" w:author="asus" w:date="2021-08-27T11:39:00Z" w:initials="a">
    <w:p w14:paraId="3B90F9AE" w14:textId="43C74B92" w:rsidR="006F1048" w:rsidRDefault="006F1048">
      <w:pPr>
        <w:pStyle w:val="CommentText"/>
      </w:pPr>
      <w:r>
        <w:rPr>
          <w:rStyle w:val="CommentReference"/>
        </w:rPr>
        <w:annotationRef/>
      </w:r>
    </w:p>
  </w:comment>
  <w:comment w:id="385" w:author="asus" w:date="2021-08-27T11:33:00Z" w:initials="a">
    <w:p w14:paraId="0ACEB2B2" w14:textId="6075867A" w:rsidR="006F1048" w:rsidRDefault="006F1048">
      <w:pPr>
        <w:pStyle w:val="CommentText"/>
      </w:pPr>
      <w:r>
        <w:rPr>
          <w:rStyle w:val="CommentReference"/>
        </w:rPr>
        <w:annotationRef/>
      </w:r>
      <w:r>
        <w:t>Consistency</w:t>
      </w:r>
    </w:p>
  </w:comment>
  <w:comment w:id="386" w:author="asus" w:date="2021-08-27T11:40:00Z" w:initials="a">
    <w:p w14:paraId="5EF1A94D" w14:textId="289C331E" w:rsidR="006F1048" w:rsidRDefault="006F1048">
      <w:pPr>
        <w:pStyle w:val="CommentText"/>
      </w:pPr>
      <w:r>
        <w:rPr>
          <w:rStyle w:val="CommentReference"/>
        </w:rPr>
        <w:annotationRef/>
      </w:r>
      <w:r>
        <w:t>???</w:t>
      </w:r>
    </w:p>
  </w:comment>
  <w:comment w:id="389" w:author="asus" w:date="2021-08-27T11:33:00Z" w:initials="a">
    <w:p w14:paraId="0E8A7B4F" w14:textId="3FCE1515" w:rsidR="006F1048" w:rsidRDefault="006F1048">
      <w:pPr>
        <w:pStyle w:val="CommentText"/>
      </w:pPr>
      <w:r>
        <w:rPr>
          <w:rStyle w:val="CommentReference"/>
        </w:rPr>
        <w:annotationRef/>
      </w:r>
      <w:r>
        <w:t xml:space="preserve">Which one are you using? Please stick to one. You may check this section and make the necessary correction. It is not much of a problem, but sometimes even within the same sentence you are using both. </w:t>
      </w:r>
    </w:p>
  </w:comment>
  <w:comment w:id="392" w:author="asus" w:date="2021-08-27T11:41:00Z" w:initials="a">
    <w:p w14:paraId="504C3AA3" w14:textId="177256CF" w:rsidR="006F1048" w:rsidRDefault="006F1048">
      <w:pPr>
        <w:pStyle w:val="CommentText"/>
      </w:pPr>
      <w:r>
        <w:rPr>
          <w:rStyle w:val="CommentReference"/>
        </w:rPr>
        <w:annotationRef/>
      </w:r>
    </w:p>
  </w:comment>
  <w:comment w:id="396" w:author="asus" w:date="2021-08-27T11:42:00Z" w:initials="a">
    <w:p w14:paraId="17391376" w14:textId="03AC5124" w:rsidR="006F1048" w:rsidRDefault="006F1048">
      <w:pPr>
        <w:pStyle w:val="CommentText"/>
      </w:pPr>
      <w:r>
        <w:rPr>
          <w:rStyle w:val="CommentReference"/>
        </w:rPr>
        <w:annotationRef/>
      </w:r>
    </w:p>
  </w:comment>
  <w:comment w:id="397" w:author="asus" w:date="2021-08-27T11:43:00Z" w:initials="a">
    <w:p w14:paraId="09716BC9" w14:textId="5BFD4403" w:rsidR="006F1048" w:rsidRDefault="006F1048">
      <w:pPr>
        <w:pStyle w:val="CommentText"/>
      </w:pPr>
      <w:r>
        <w:rPr>
          <w:rStyle w:val="CommentReference"/>
        </w:rPr>
        <w:annotationRef/>
      </w:r>
      <w:r>
        <w:t>Line or lines?</w:t>
      </w:r>
    </w:p>
  </w:comment>
  <w:comment w:id="398" w:author="asus" w:date="2021-08-27T11:42:00Z" w:initials="a">
    <w:p w14:paraId="19F0F446" w14:textId="4BD7D4D5" w:rsidR="006F1048" w:rsidRDefault="006F1048">
      <w:pPr>
        <w:pStyle w:val="CommentText"/>
      </w:pPr>
      <w:r>
        <w:rPr>
          <w:rStyle w:val="CommentReference"/>
        </w:rPr>
        <w:annotationRef/>
      </w:r>
    </w:p>
  </w:comment>
  <w:comment w:id="400" w:author="asus" w:date="2021-08-27T11:43:00Z" w:initials="a">
    <w:p w14:paraId="1D5D6D91" w14:textId="2441170A" w:rsidR="006F1048" w:rsidRDefault="006F1048">
      <w:pPr>
        <w:pStyle w:val="CommentText"/>
      </w:pPr>
      <w:r>
        <w:rPr>
          <w:rStyle w:val="CommentReference"/>
        </w:rPr>
        <w:annotationRef/>
      </w:r>
    </w:p>
  </w:comment>
  <w:comment w:id="401" w:author="asus" w:date="2021-08-27T11:44:00Z" w:initials="a">
    <w:p w14:paraId="22E6D66B" w14:textId="0CBC855E" w:rsidR="006F1048" w:rsidRDefault="006F1048">
      <w:pPr>
        <w:pStyle w:val="CommentText"/>
      </w:pPr>
      <w:r>
        <w:rPr>
          <w:rStyle w:val="CommentReference"/>
        </w:rPr>
        <w:annotationRef/>
      </w:r>
    </w:p>
  </w:comment>
  <w:comment w:id="402" w:author="asus" w:date="2021-08-27T11:58:00Z" w:initials="a">
    <w:p w14:paraId="472D6810" w14:textId="33FE112B" w:rsidR="006F1048" w:rsidRDefault="006F1048">
      <w:pPr>
        <w:pStyle w:val="CommentText"/>
      </w:pPr>
      <w:r>
        <w:rPr>
          <w:rStyle w:val="CommentReference"/>
        </w:rPr>
        <w:annotationRef/>
      </w:r>
    </w:p>
  </w:comment>
  <w:comment w:id="403" w:author="asus" w:date="2021-08-27T11:58:00Z" w:initials="a">
    <w:p w14:paraId="7AEE8FF7" w14:textId="2D15EF71" w:rsidR="006F1048" w:rsidRDefault="006F1048">
      <w:pPr>
        <w:pStyle w:val="CommentText"/>
      </w:pPr>
      <w:r>
        <w:rPr>
          <w:rStyle w:val="CommentReference"/>
        </w:rPr>
        <w:annotationRef/>
      </w:r>
    </w:p>
  </w:comment>
  <w:comment w:id="406" w:author="asus" w:date="2021-08-27T11:59:00Z" w:initials="a">
    <w:p w14:paraId="129B212C" w14:textId="63552073" w:rsidR="006F1048" w:rsidRDefault="006F1048">
      <w:pPr>
        <w:pStyle w:val="CommentText"/>
      </w:pPr>
      <w:r>
        <w:rPr>
          <w:rStyle w:val="CommentReference"/>
        </w:rPr>
        <w:annotationRef/>
      </w:r>
      <w:r>
        <w:t>Not so clear</w:t>
      </w:r>
    </w:p>
  </w:comment>
  <w:comment w:id="421" w:author="asus" w:date="2021-08-27T14:23:00Z" w:initials="a">
    <w:p w14:paraId="3008823F" w14:textId="19A46C66" w:rsidR="006F1048" w:rsidRDefault="006F1048">
      <w:pPr>
        <w:pStyle w:val="CommentText"/>
      </w:pPr>
      <w:r>
        <w:rPr>
          <w:rStyle w:val="CommentReference"/>
        </w:rPr>
        <w:annotationRef/>
      </w:r>
      <w:r>
        <w:t>Not so clear</w:t>
      </w:r>
    </w:p>
  </w:comment>
  <w:comment w:id="422" w:author="asus" w:date="2021-08-27T14:24:00Z" w:initials="a">
    <w:p w14:paraId="1730A87B" w14:textId="2999BB57" w:rsidR="006F1048" w:rsidRDefault="006F1048">
      <w:pPr>
        <w:pStyle w:val="CommentText"/>
      </w:pPr>
      <w:r>
        <w:rPr>
          <w:rStyle w:val="CommentReference"/>
        </w:rPr>
        <w:annotationRef/>
      </w:r>
      <w:r>
        <w:t>Why is station 16 in bracket and station 19 not in bracket?</w:t>
      </w:r>
    </w:p>
  </w:comment>
  <w:comment w:id="445" w:author="asus" w:date="2021-08-27T14:34:00Z" w:initials="a">
    <w:p w14:paraId="7D315220" w14:textId="73DF16FD" w:rsidR="006F1048" w:rsidRDefault="006F1048">
      <w:pPr>
        <w:pStyle w:val="CommentText"/>
      </w:pPr>
      <w:r>
        <w:rPr>
          <w:rStyle w:val="CommentReference"/>
        </w:rPr>
        <w:annotationRef/>
      </w:r>
      <w:r>
        <w:t>Be consistent with units. m?</w:t>
      </w:r>
    </w:p>
  </w:comment>
  <w:comment w:id="446" w:author="asus" w:date="2021-08-27T14:36:00Z" w:initials="a">
    <w:p w14:paraId="0F70A1B7" w14:textId="0B88DB82" w:rsidR="006F1048" w:rsidRDefault="006F1048">
      <w:pPr>
        <w:pStyle w:val="CommentText"/>
      </w:pPr>
      <w:r>
        <w:rPr>
          <w:rStyle w:val="CommentReference"/>
        </w:rPr>
        <w:annotationRef/>
      </w:r>
      <w:r>
        <w:t>Not so clear</w:t>
      </w:r>
    </w:p>
  </w:comment>
  <w:comment w:id="447" w:author="asus" w:date="2021-08-27T14:38:00Z" w:initials="a">
    <w:p w14:paraId="376698C3" w14:textId="75FF3DCA" w:rsidR="006F1048" w:rsidRDefault="006F1048">
      <w:pPr>
        <w:pStyle w:val="CommentText"/>
      </w:pPr>
      <w:r>
        <w:rPr>
          <w:rStyle w:val="CommentReference"/>
        </w:rPr>
        <w:annotationRef/>
      </w:r>
    </w:p>
  </w:comment>
  <w:comment w:id="450" w:author="asus" w:date="2021-08-27T14:39:00Z" w:initials="a">
    <w:p w14:paraId="62476201" w14:textId="5BDEC716" w:rsidR="006F1048" w:rsidRDefault="006F1048">
      <w:pPr>
        <w:pStyle w:val="CommentText"/>
      </w:pPr>
      <w:r>
        <w:rPr>
          <w:rStyle w:val="CommentReference"/>
        </w:rPr>
        <w:annotationRef/>
      </w:r>
      <w:r>
        <w:t>Resulting?</w:t>
      </w:r>
    </w:p>
  </w:comment>
  <w:comment w:id="453" w:author="asus" w:date="2021-08-27T14:44:00Z" w:initials="a">
    <w:p w14:paraId="33AAFD94" w14:textId="4C7DC047" w:rsidR="006F1048" w:rsidRDefault="006F1048">
      <w:pPr>
        <w:pStyle w:val="CommentText"/>
      </w:pPr>
      <w:r>
        <w:rPr>
          <w:rStyle w:val="CommentReference"/>
        </w:rPr>
        <w:annotationRef/>
      </w:r>
      <w:r>
        <w:t>Not clear</w:t>
      </w:r>
    </w:p>
  </w:comment>
  <w:comment w:id="455" w:author="asus" w:date="2021-08-27T14:48:00Z" w:initials="a">
    <w:p w14:paraId="24C26F09" w14:textId="15E4BFE2" w:rsidR="006F1048" w:rsidRDefault="006F1048">
      <w:pPr>
        <w:pStyle w:val="CommentText"/>
      </w:pPr>
      <w:r>
        <w:rPr>
          <w:rStyle w:val="CommentReference"/>
        </w:rPr>
        <w:annotationRef/>
      </w:r>
      <w:r>
        <w:t>On or of?</w:t>
      </w:r>
    </w:p>
  </w:comment>
  <w:comment w:id="457" w:author="asus" w:date="2021-08-27T14:48:00Z" w:initials="a">
    <w:p w14:paraId="5879915A" w14:textId="4721BF52" w:rsidR="006F1048" w:rsidRDefault="006F1048">
      <w:pPr>
        <w:pStyle w:val="CommentText"/>
      </w:pPr>
      <w:r>
        <w:rPr>
          <w:rStyle w:val="CommentReference"/>
        </w:rPr>
        <w:annotationRef/>
      </w:r>
      <w:r>
        <w:t>Of or on?</w:t>
      </w:r>
    </w:p>
  </w:comment>
  <w:comment w:id="468" w:author="asus" w:date="2021-08-27T15:00:00Z" w:initials="a">
    <w:p w14:paraId="788177D8" w14:textId="77325A22" w:rsidR="006F1048" w:rsidRDefault="006F1048">
      <w:pPr>
        <w:pStyle w:val="CommentText"/>
      </w:pPr>
      <w:r>
        <w:rPr>
          <w:rStyle w:val="CommentReference"/>
        </w:rPr>
        <w:annotationRef/>
      </w:r>
      <w:r>
        <w:t>I changed others based on this</w:t>
      </w:r>
    </w:p>
  </w:comment>
  <w:comment w:id="478" w:author="asus" w:date="2021-08-27T14:57:00Z" w:initials="a">
    <w:p w14:paraId="5615CD2C" w14:textId="7332CB50" w:rsidR="006F1048" w:rsidRDefault="006F1048">
      <w:pPr>
        <w:pStyle w:val="CommentText"/>
      </w:pPr>
      <w:r>
        <w:rPr>
          <w:rStyle w:val="CommentReference"/>
        </w:rPr>
        <w:annotationRef/>
      </w:r>
      <w:r>
        <w:t>Through or near?</w:t>
      </w:r>
    </w:p>
  </w:comment>
  <w:comment w:id="487" w:author="asus" w:date="2021-08-27T15:04:00Z" w:initials="a">
    <w:p w14:paraId="7602A47E" w14:textId="6882E653" w:rsidR="006F1048" w:rsidRDefault="006F1048">
      <w:pPr>
        <w:pStyle w:val="CommentText"/>
      </w:pPr>
      <w:r>
        <w:rPr>
          <w:rStyle w:val="CommentReference"/>
        </w:rPr>
        <w:annotationRef/>
      </w:r>
      <w:r>
        <w:t>Of line, on line?</w:t>
      </w:r>
    </w:p>
  </w:comment>
  <w:comment w:id="495" w:author="asus" w:date="2021-08-27T15:06:00Z" w:initials="a">
    <w:p w14:paraId="7CC8F8FA" w14:textId="471AA9AF" w:rsidR="006F1048" w:rsidRDefault="006F1048">
      <w:pPr>
        <w:pStyle w:val="CommentText"/>
      </w:pPr>
      <w:r>
        <w:rPr>
          <w:rStyle w:val="CommentReference"/>
        </w:rPr>
        <w:annotationRef/>
      </w:r>
      <w:r>
        <w:t>Not clear. Combined and merged?</w:t>
      </w:r>
    </w:p>
  </w:comment>
  <w:comment w:id="498" w:author="asus" w:date="2021-08-27T15:09:00Z" w:initials="a">
    <w:p w14:paraId="630FD78B" w14:textId="35933ADC" w:rsidR="006F1048" w:rsidRDefault="006F1048">
      <w:pPr>
        <w:pStyle w:val="CommentText"/>
      </w:pPr>
      <w:r>
        <w:rPr>
          <w:rStyle w:val="CommentReference"/>
        </w:rPr>
        <w:annotationRef/>
      </w:r>
      <w:r>
        <w:t>200-400 m?</w:t>
      </w:r>
    </w:p>
  </w:comment>
  <w:comment w:id="505" w:author="asus" w:date="2021-08-27T15:13:00Z" w:initials="a">
    <w:p w14:paraId="5D999B16" w14:textId="77777777" w:rsidR="006F1048" w:rsidRDefault="006F1048">
      <w:pPr>
        <w:pStyle w:val="CommentText"/>
      </w:pPr>
      <w:r>
        <w:rPr>
          <w:rStyle w:val="CommentReference"/>
        </w:rPr>
        <w:annotationRef/>
      </w:r>
      <w:r>
        <w:t>Weathered?</w:t>
      </w:r>
    </w:p>
    <w:p w14:paraId="4CAFCB57" w14:textId="0D5475FE" w:rsidR="006F1048" w:rsidRDefault="006F1048">
      <w:pPr>
        <w:pStyle w:val="CommentText"/>
      </w:pPr>
      <w:r>
        <w:t>fragmented?</w:t>
      </w:r>
    </w:p>
  </w:comment>
  <w:comment w:id="509" w:author="asus" w:date="2021-08-27T15:16:00Z" w:initials="a">
    <w:p w14:paraId="224BAFF1" w14:textId="543A1862" w:rsidR="006F1048" w:rsidRDefault="006F1048">
      <w:pPr>
        <w:pStyle w:val="CommentText"/>
      </w:pPr>
      <w:r>
        <w:rPr>
          <w:rStyle w:val="CommentReference"/>
        </w:rPr>
        <w:annotationRef/>
      </w:r>
      <w:r>
        <w:t>150-580 m?</w:t>
      </w:r>
    </w:p>
  </w:comment>
  <w:comment w:id="510" w:author="asus" w:date="2021-08-27T15:17:00Z" w:initials="a">
    <w:p w14:paraId="0404E148" w14:textId="54416A8A" w:rsidR="006F1048" w:rsidRDefault="006F1048">
      <w:pPr>
        <w:pStyle w:val="CommentText"/>
      </w:pPr>
      <w:r>
        <w:rPr>
          <w:rStyle w:val="CommentReference"/>
        </w:rPr>
        <w:annotationRef/>
      </w:r>
      <w:r>
        <w:t>Not clear</w:t>
      </w:r>
    </w:p>
  </w:comment>
  <w:comment w:id="513" w:author="asus" w:date="2021-08-27T15:20:00Z" w:initials="a">
    <w:p w14:paraId="5004F123" w14:textId="2BAF4026" w:rsidR="006F1048" w:rsidRDefault="006F1048">
      <w:pPr>
        <w:pStyle w:val="CommentText"/>
      </w:pPr>
      <w:r>
        <w:rPr>
          <w:rStyle w:val="CommentReference"/>
        </w:rPr>
        <w:annotationRef/>
      </w:r>
      <w:r>
        <w:t>Groundwater?</w:t>
      </w:r>
    </w:p>
  </w:comment>
  <w:comment w:id="533" w:author="asus" w:date="2021-08-27T15:31:00Z" w:initials="a">
    <w:p w14:paraId="294680FB" w14:textId="76A03729" w:rsidR="006F1048" w:rsidRDefault="006F1048">
      <w:pPr>
        <w:pStyle w:val="CommentText"/>
      </w:pPr>
      <w:r>
        <w:rPr>
          <w:rStyle w:val="CommentReference"/>
        </w:rPr>
        <w:annotationRef/>
      </w:r>
      <w:r>
        <w:t>Important and crucial, what’s the difference?</w:t>
      </w:r>
    </w:p>
  </w:comment>
  <w:comment w:id="541" w:author="asus" w:date="2021-08-27T15:59:00Z" w:initials="a">
    <w:p w14:paraId="779C1D44" w14:textId="74CDBBA7" w:rsidR="006F1048" w:rsidRDefault="006F1048">
      <w:pPr>
        <w:pStyle w:val="CommentText"/>
      </w:pPr>
      <w:r>
        <w:rPr>
          <w:rStyle w:val="CommentReference"/>
        </w:rPr>
        <w:annotationRef/>
      </w:r>
      <w:r>
        <w:t>Layer, zone? Which is which?</w:t>
      </w:r>
    </w:p>
  </w:comment>
  <w:comment w:id="552" w:author="asus" w:date="2021-08-27T16:01:00Z" w:initials="a">
    <w:p w14:paraId="44B2F873" w14:textId="6BB3E1F3" w:rsidR="006F1048" w:rsidRDefault="006F1048">
      <w:pPr>
        <w:pStyle w:val="CommentText"/>
      </w:pPr>
      <w:r>
        <w:rPr>
          <w:rStyle w:val="CommentReference"/>
        </w:rPr>
        <w:annotationRef/>
      </w:r>
      <w:r>
        <w:t>Hot underground hot?</w:t>
      </w:r>
    </w:p>
  </w:comment>
  <w:comment w:id="558" w:author="asus" w:date="2021-08-27T16:04:00Z" w:initials="a">
    <w:p w14:paraId="3D85D78B" w14:textId="017F72CC" w:rsidR="006F1048" w:rsidRDefault="006F1048">
      <w:pPr>
        <w:pStyle w:val="CommentText"/>
      </w:pPr>
      <w:r>
        <w:rPr>
          <w:rStyle w:val="CommentReference"/>
        </w:rPr>
        <w:annotationRef/>
      </w:r>
      <w:r>
        <w:t>Please check the format of Geophysics to be sure whether to put it in bracket or not</w:t>
      </w:r>
    </w:p>
  </w:comment>
  <w:comment w:id="564" w:author="asus" w:date="2021-08-27T16:07:00Z" w:initials="a">
    <w:p w14:paraId="43840796" w14:textId="6B8CAD07" w:rsidR="006F1048" w:rsidRDefault="006F1048">
      <w:pPr>
        <w:pStyle w:val="CommentText"/>
      </w:pPr>
      <w:r>
        <w:rPr>
          <w:rStyle w:val="CommentReference"/>
        </w:rPr>
        <w:annotationRef/>
      </w:r>
      <w:r>
        <w:t>This study or these studies? Because you just cited only one study</w:t>
      </w:r>
    </w:p>
  </w:comment>
  <w:comment w:id="565" w:author="asus" w:date="2021-08-27T16:08:00Z" w:initials="a">
    <w:p w14:paraId="4246813D" w14:textId="120CB488" w:rsidR="006F1048" w:rsidRDefault="006F1048">
      <w:pPr>
        <w:pStyle w:val="CommentText"/>
      </w:pPr>
      <w:r>
        <w:rPr>
          <w:rStyle w:val="CommentReference"/>
        </w:rPr>
        <w:annotationRef/>
      </w:r>
      <w:r>
        <w:t>In case is this study, then you should change confirm to confirms</w:t>
      </w:r>
    </w:p>
  </w:comment>
  <w:comment w:id="566" w:author="asus" w:date="2021-08-27T16:09:00Z" w:initials="a">
    <w:p w14:paraId="7B2374E2" w14:textId="6D8C3E3E" w:rsidR="00EA66B0" w:rsidRDefault="00EA66B0">
      <w:pPr>
        <w:pStyle w:val="CommentText"/>
      </w:pPr>
      <w:r>
        <w:rPr>
          <w:rStyle w:val="CommentReference"/>
        </w:rPr>
        <w:annotationRef/>
      </w:r>
      <w:r>
        <w:t>Not clear</w:t>
      </w:r>
    </w:p>
  </w:comment>
  <w:comment w:id="572" w:author="asus" w:date="2021-08-27T16:11:00Z" w:initials="a">
    <w:p w14:paraId="00987ACF" w14:textId="3730B893" w:rsidR="00EA66B0" w:rsidRDefault="00EA66B0">
      <w:pPr>
        <w:pStyle w:val="CommentText"/>
      </w:pPr>
      <w:r>
        <w:rPr>
          <w:rStyle w:val="CommentReference"/>
        </w:rPr>
        <w:annotationRef/>
      </w:r>
      <w:r>
        <w:t>???</w:t>
      </w:r>
    </w:p>
  </w:comment>
  <w:comment w:id="579" w:author="asus" w:date="2021-08-27T16:14:00Z" w:initials="a">
    <w:p w14:paraId="27C4C962" w14:textId="436E7BEF" w:rsidR="00EA66B0" w:rsidRDefault="00EA66B0">
      <w:pPr>
        <w:pStyle w:val="CommentText"/>
      </w:pPr>
      <w:r>
        <w:rPr>
          <w:rStyle w:val="CommentReference"/>
        </w:rPr>
        <w:annotationRef/>
      </w:r>
    </w:p>
  </w:comment>
  <w:comment w:id="580" w:author="asus" w:date="2021-08-27T16:14:00Z" w:initials="a">
    <w:p w14:paraId="73693A65" w14:textId="26F234E6" w:rsidR="00EA66B0" w:rsidRDefault="00EA66B0">
      <w:pPr>
        <w:pStyle w:val="CommentText"/>
      </w:pPr>
      <w:r>
        <w:rPr>
          <w:rStyle w:val="CommentReference"/>
        </w:rPr>
        <w:annotationRef/>
      </w:r>
    </w:p>
  </w:comment>
  <w:comment w:id="581" w:author="asus" w:date="2021-08-27T16:14:00Z" w:initials="a">
    <w:p w14:paraId="3D0E44D1" w14:textId="6772E336" w:rsidR="00EA66B0" w:rsidRDefault="00EA66B0">
      <w:pPr>
        <w:pStyle w:val="CommentText"/>
      </w:pPr>
      <w:r>
        <w:rPr>
          <w:rStyle w:val="CommentReference"/>
        </w:rPr>
        <w:annotationRef/>
      </w:r>
    </w:p>
  </w:comment>
  <w:comment w:id="577" w:author="asus" w:date="2021-08-27T16:14:00Z" w:initials="a">
    <w:p w14:paraId="681EA327" w14:textId="7A6603D4" w:rsidR="00EA66B0" w:rsidRDefault="00EA66B0">
      <w:pPr>
        <w:pStyle w:val="CommentText"/>
      </w:pPr>
      <w:r>
        <w:rPr>
          <w:rStyle w:val="CommentReference"/>
        </w:rPr>
        <w:annotationRef/>
      </w:r>
    </w:p>
  </w:comment>
  <w:comment w:id="578" w:author="asus" w:date="2021-08-27T16:14:00Z" w:initials="a">
    <w:p w14:paraId="0F2DBE3A" w14:textId="5B63DEB6" w:rsidR="00EA66B0" w:rsidRDefault="00EA66B0">
      <w:pPr>
        <w:pStyle w:val="CommentText"/>
      </w:pPr>
      <w:r>
        <w:rPr>
          <w:rStyle w:val="CommentReference"/>
        </w:rPr>
        <w:annotationRef/>
      </w:r>
      <w:r>
        <w:t>According to previous studies, the alteration……………………….igneous rocks (references). I think it is better this way since you citing more than one reference</w:t>
      </w:r>
    </w:p>
  </w:comment>
  <w:comment w:id="586" w:author="asus" w:date="2021-08-27T16:17:00Z" w:initials="a">
    <w:p w14:paraId="4A57D565" w14:textId="26A266F9" w:rsidR="00EA66B0" w:rsidRDefault="00EA66B0">
      <w:pPr>
        <w:pStyle w:val="CommentText"/>
      </w:pPr>
      <w:r>
        <w:rPr>
          <w:rStyle w:val="CommentReference"/>
        </w:rPr>
        <w:annotationRef/>
      </w:r>
    </w:p>
  </w:comment>
  <w:comment w:id="587" w:author="asus" w:date="2021-08-27T16:17:00Z" w:initials="a">
    <w:p w14:paraId="11902C23" w14:textId="43A35D82" w:rsidR="00EA66B0" w:rsidRDefault="00EA66B0">
      <w:pPr>
        <w:pStyle w:val="CommentText"/>
      </w:pPr>
      <w:r>
        <w:rPr>
          <w:rStyle w:val="CommentReference"/>
        </w:rPr>
        <w:annotationRef/>
      </w:r>
      <w:r>
        <w:t>50-500 m?</w:t>
      </w:r>
    </w:p>
  </w:comment>
  <w:comment w:id="589" w:author="asus" w:date="2021-08-27T16:19:00Z" w:initials="a">
    <w:p w14:paraId="7BC5E784" w14:textId="05660E96" w:rsidR="00AC5843" w:rsidRDefault="00AC5843">
      <w:pPr>
        <w:pStyle w:val="CommentText"/>
      </w:pPr>
      <w:r>
        <w:rPr>
          <w:rStyle w:val="CommentReference"/>
        </w:rPr>
        <w:annotationRef/>
      </w:r>
      <w:r>
        <w:t>Log or map?</w:t>
      </w:r>
    </w:p>
  </w:comment>
  <w:comment w:id="590" w:author="asus" w:date="2021-08-27T16:22:00Z" w:initials="a">
    <w:p w14:paraId="0E4C554C" w14:textId="0816DB59" w:rsidR="00AC5843" w:rsidRDefault="00AC5843">
      <w:pPr>
        <w:pStyle w:val="CommentText"/>
      </w:pPr>
      <w:r>
        <w:rPr>
          <w:rStyle w:val="CommentReference"/>
        </w:rPr>
        <w:annotationRef/>
      </w:r>
      <w:r>
        <w:t>Maximum?</w:t>
      </w:r>
    </w:p>
  </w:comment>
  <w:comment w:id="602" w:author="asus" w:date="2021-08-27T16:27:00Z" w:initials="a">
    <w:p w14:paraId="05644B1C" w14:textId="4E00ECA9" w:rsidR="00AC5843" w:rsidRDefault="00AC5843">
      <w:pPr>
        <w:pStyle w:val="CommentText"/>
      </w:pPr>
      <w:r>
        <w:rPr>
          <w:rStyle w:val="CommentReference"/>
        </w:rPr>
        <w:annotationRef/>
      </w:r>
      <w:r>
        <w:t>This sentence together with your conjunction isn’t so clear</w:t>
      </w:r>
    </w:p>
  </w:comment>
  <w:comment w:id="603" w:author="asus" w:date="2021-08-27T16:28:00Z" w:initials="a">
    <w:p w14:paraId="4B706D9E" w14:textId="247927A2" w:rsidR="00AC5843" w:rsidRDefault="00AC5843">
      <w:pPr>
        <w:pStyle w:val="CommentText"/>
      </w:pPr>
      <w:r>
        <w:rPr>
          <w:rStyle w:val="CommentReference"/>
        </w:rPr>
        <w:annotationRef/>
      </w:r>
      <w:r>
        <w:t>Pseudo-stratigraphy log?</w:t>
      </w:r>
    </w:p>
  </w:comment>
  <w:comment w:id="613" w:author="asus" w:date="2021-08-27T16:32:00Z" w:initials="a">
    <w:p w14:paraId="041BD6D5" w14:textId="07F61AEA" w:rsidR="00AA4080" w:rsidRDefault="00AA4080">
      <w:pPr>
        <w:pStyle w:val="CommentText"/>
      </w:pPr>
      <w:r>
        <w:rPr>
          <w:rStyle w:val="CommentReference"/>
        </w:rPr>
        <w:annotationRef/>
      </w:r>
      <w:r>
        <w:t>-?</w:t>
      </w:r>
    </w:p>
  </w:comment>
  <w:comment w:id="618" w:author="asus" w:date="2021-08-27T16:34:00Z" w:initials="a">
    <w:p w14:paraId="773C5CAD" w14:textId="3523B4AD" w:rsidR="00AA4080" w:rsidRDefault="00AA4080">
      <w:pPr>
        <w:pStyle w:val="CommentText"/>
      </w:pPr>
      <w:r>
        <w:rPr>
          <w:rStyle w:val="CommentReference"/>
        </w:rPr>
        <w:annotationRef/>
      </w:r>
      <w:r>
        <w:t>-?</w:t>
      </w:r>
    </w:p>
  </w:comment>
  <w:comment w:id="620" w:author="asus" w:date="2021-08-27T16:34:00Z" w:initials="a">
    <w:p w14:paraId="116CB851" w14:textId="7C0E09D0" w:rsidR="00AA4080" w:rsidRDefault="00AA4080">
      <w:pPr>
        <w:pStyle w:val="CommentText"/>
      </w:pPr>
      <w:r>
        <w:rPr>
          <w:rStyle w:val="CommentReference"/>
        </w:rPr>
        <w:annotationRef/>
      </w:r>
      <w:r>
        <w:t>to?</w:t>
      </w:r>
    </w:p>
  </w:comment>
  <w:comment w:id="622" w:author="asus" w:date="2021-08-27T16:40:00Z" w:initials="a">
    <w:p w14:paraId="36393271" w14:textId="0D1661FC" w:rsidR="00F6776F" w:rsidRDefault="00F6776F">
      <w:pPr>
        <w:pStyle w:val="CommentText"/>
      </w:pPr>
      <w:r>
        <w:rPr>
          <w:rStyle w:val="CommentReference"/>
        </w:rPr>
        <w:annotationRef/>
      </w:r>
      <w:r>
        <w:t>Well data?</w:t>
      </w:r>
    </w:p>
  </w:comment>
  <w:comment w:id="623" w:author="asus" w:date="2021-08-27T16:37:00Z" w:initials="a">
    <w:p w14:paraId="30275FA0" w14:textId="0A045CFD" w:rsidR="00AA4080" w:rsidRDefault="00AA4080">
      <w:pPr>
        <w:pStyle w:val="CommentText"/>
      </w:pPr>
      <w:r>
        <w:rPr>
          <w:rStyle w:val="CommentReference"/>
        </w:rPr>
        <w:annotationRef/>
      </w:r>
      <w:r>
        <w:t>Do you conductive or electric is the right word?</w:t>
      </w:r>
    </w:p>
  </w:comment>
  <w:comment w:id="624" w:author="asus" w:date="2021-08-27T16:38:00Z" w:initials="a">
    <w:p w14:paraId="2D4B37E5" w14:textId="65C01F5E" w:rsidR="00AA4080" w:rsidRDefault="00AA4080">
      <w:pPr>
        <w:pStyle w:val="CommentText"/>
      </w:pPr>
      <w:r>
        <w:rPr>
          <w:rStyle w:val="CommentReference"/>
        </w:rPr>
        <w:annotationRef/>
      </w:r>
      <w:r>
        <w:t>Log?</w:t>
      </w:r>
    </w:p>
  </w:comment>
  <w:comment w:id="628" w:author="asus" w:date="2021-08-27T16:44:00Z" w:initials="a">
    <w:p w14:paraId="7C463875" w14:textId="2CF0DD90" w:rsidR="00CE1387" w:rsidRDefault="00CE1387">
      <w:pPr>
        <w:pStyle w:val="CommentText"/>
      </w:pPr>
      <w:r>
        <w:rPr>
          <w:rStyle w:val="CommentReference"/>
        </w:rPr>
        <w:annotationRef/>
      </w:r>
    </w:p>
  </w:comment>
  <w:comment w:id="629" w:author="asus" w:date="2021-08-27T16:44:00Z" w:initials="a">
    <w:p w14:paraId="3D99AC6B" w14:textId="0DB9FBF0" w:rsidR="00CE1387" w:rsidRDefault="00CE1387">
      <w:pPr>
        <w:pStyle w:val="CommentText"/>
      </w:pPr>
      <w:r>
        <w:rPr>
          <w:rStyle w:val="CommentReference"/>
        </w:rPr>
        <w:annotationRef/>
      </w:r>
      <w:r>
        <w:t>A quote or double quotation?</w:t>
      </w:r>
    </w:p>
  </w:comment>
  <w:comment w:id="630" w:author="asus" w:date="2021-08-27T16:45:00Z" w:initials="a">
    <w:p w14:paraId="4F9C2222" w14:textId="41913FB2" w:rsidR="00CE1387" w:rsidRDefault="00CE1387">
      <w:pPr>
        <w:pStyle w:val="CommentText"/>
      </w:pPr>
      <w:r>
        <w:rPr>
          <w:rStyle w:val="CommentReference"/>
        </w:rPr>
        <w:annotationRef/>
      </w:r>
      <w:r>
        <w:t>Stick to one type of quotation</w:t>
      </w:r>
    </w:p>
  </w:comment>
  <w:comment w:id="634" w:author="asus" w:date="2021-08-27T16:46:00Z" w:initials="a">
    <w:p w14:paraId="6C0BE0F9" w14:textId="6E392E50" w:rsidR="00CE1387" w:rsidRDefault="00CE1387">
      <w:pPr>
        <w:pStyle w:val="CommentText"/>
      </w:pPr>
      <w:r>
        <w:rPr>
          <w:rStyle w:val="CommentReference"/>
        </w:rPr>
        <w:annotationRef/>
      </w:r>
      <w:r>
        <w:t>???</w:t>
      </w:r>
    </w:p>
  </w:comment>
  <w:comment w:id="636" w:author="asus" w:date="2021-08-27T16:46:00Z" w:initials="a">
    <w:p w14:paraId="554497B5" w14:textId="2FBDBAB6" w:rsidR="00CE1387" w:rsidRDefault="00CE1387">
      <w:pPr>
        <w:pStyle w:val="CommentText"/>
      </w:pPr>
      <w:r>
        <w:rPr>
          <w:rStyle w:val="CommentReference"/>
        </w:rPr>
        <w:annotationRef/>
      </w:r>
      <w:r>
        <w:t>Layer’s</w:t>
      </w:r>
    </w:p>
  </w:comment>
  <w:comment w:id="635" w:author="asus" w:date="2021-08-27T16:47:00Z" w:initials="a">
    <w:p w14:paraId="0E503DCB" w14:textId="645C8678" w:rsidR="00CE1387" w:rsidRDefault="00CE1387">
      <w:pPr>
        <w:pStyle w:val="CommentText"/>
      </w:pPr>
      <w:r>
        <w:rPr>
          <w:rStyle w:val="CommentReference"/>
        </w:rPr>
        <w:annotationRef/>
      </w:r>
      <w:r>
        <w:t>FDCG symbols, the layer porosity? Or there is no comma?</w:t>
      </w:r>
    </w:p>
  </w:comment>
  <w:comment w:id="637" w:author="asus" w:date="2021-08-27T16:49:00Z" w:initials="a">
    <w:p w14:paraId="2EE00A5A" w14:textId="5D4008E3" w:rsidR="00CE1387" w:rsidRDefault="00CE1387">
      <w:pPr>
        <w:pStyle w:val="CommentText"/>
      </w:pPr>
      <w:r>
        <w:rPr>
          <w:rStyle w:val="CommentReference"/>
        </w:rPr>
        <w:annotationRef/>
      </w:r>
      <w:r w:rsidR="00EA0107">
        <w:t>This bracket never ends?</w:t>
      </w:r>
    </w:p>
  </w:comment>
  <w:comment w:id="638" w:author="asus" w:date="2021-08-27T16:53:00Z" w:initials="a">
    <w:p w14:paraId="4B548358" w14:textId="2431904A" w:rsidR="00EA0107" w:rsidRDefault="00EA0107">
      <w:pPr>
        <w:pStyle w:val="CommentText"/>
      </w:pPr>
      <w:r>
        <w:rPr>
          <w:rStyle w:val="CommentReference"/>
        </w:rPr>
        <w:annotationRef/>
      </w:r>
      <w:r>
        <w:t>Why different from the heading (feedforward)? Which is the right one?</w:t>
      </w:r>
    </w:p>
  </w:comment>
  <w:comment w:id="639" w:author="asus" w:date="2021-08-27T16:54:00Z" w:initials="a">
    <w:p w14:paraId="1EA282EF" w14:textId="5B85D30E" w:rsidR="00EA0107" w:rsidRDefault="00EA0107">
      <w:pPr>
        <w:pStyle w:val="CommentText"/>
      </w:pPr>
      <w:r>
        <w:rPr>
          <w:rStyle w:val="CommentReference"/>
        </w:rPr>
        <w:annotationRef/>
      </w:r>
    </w:p>
  </w:comment>
  <w:comment w:id="640" w:author="asus" w:date="2021-08-27T16:54:00Z" w:initials="a">
    <w:p w14:paraId="5A0DA79C" w14:textId="111514DC" w:rsidR="00EA0107" w:rsidRDefault="00EA0107">
      <w:pPr>
        <w:pStyle w:val="CommentText"/>
      </w:pPr>
      <w:r>
        <w:rPr>
          <w:rStyle w:val="CommentReference"/>
        </w:rPr>
        <w:annotationRef/>
      </w:r>
      <w:r>
        <w:t>Can be what?</w:t>
      </w:r>
    </w:p>
  </w:comment>
  <w:comment w:id="643" w:author="asus" w:date="2021-08-27T16:58:00Z" w:initials="a">
    <w:p w14:paraId="39D91EE0" w14:textId="59823D82" w:rsidR="00EA0107" w:rsidRDefault="00EA0107">
      <w:pPr>
        <w:pStyle w:val="CommentText"/>
      </w:pPr>
      <w:r>
        <w:rPr>
          <w:rStyle w:val="CommentReference"/>
        </w:rPr>
        <w:annotationRef/>
      </w:r>
    </w:p>
  </w:comment>
  <w:comment w:id="644" w:author="asus" w:date="2021-08-27T16:58:00Z" w:initials="a">
    <w:p w14:paraId="39E3D995" w14:textId="5F08EEED" w:rsidR="00EA0107" w:rsidRDefault="00EA0107">
      <w:pPr>
        <w:pStyle w:val="CommentText"/>
      </w:pPr>
      <w:r>
        <w:rPr>
          <w:rStyle w:val="CommentReference"/>
        </w:rPr>
        <w:annotationRef/>
      </w:r>
      <w:r>
        <w:t>Back-propagation and backward propagation. Which is which?</w:t>
      </w:r>
    </w:p>
  </w:comment>
  <w:comment w:id="657" w:author="asus" w:date="2021-08-27T17:02:00Z" w:initials="a">
    <w:p w14:paraId="162C6D79" w14:textId="41707E8B" w:rsidR="00B652A3" w:rsidRDefault="00B652A3">
      <w:pPr>
        <w:pStyle w:val="CommentText"/>
      </w:pPr>
      <w:r>
        <w:rPr>
          <w:rStyle w:val="CommentReference"/>
        </w:rPr>
        <w:annotationRef/>
      </w:r>
    </w:p>
  </w:comment>
  <w:comment w:id="658" w:author="asus" w:date="2021-08-27T17:02:00Z" w:initials="a">
    <w:p w14:paraId="4F748BC2" w14:textId="02432CBA" w:rsidR="00B652A3" w:rsidRDefault="00B652A3">
      <w:pPr>
        <w:pStyle w:val="CommentText"/>
      </w:pPr>
      <w:r>
        <w:rPr>
          <w:rStyle w:val="CommentReference"/>
        </w:rPr>
        <w:annotationRef/>
      </w:r>
      <w:r>
        <w:t>Some of the legends and the map aren’t so consistent</w:t>
      </w:r>
    </w:p>
  </w:comment>
  <w:comment w:id="668" w:author="asus" w:date="2021-08-27T17:06:00Z" w:initials="a">
    <w:p w14:paraId="4ADCD60C" w14:textId="22491F5D" w:rsidR="00B652A3" w:rsidRDefault="00B652A3">
      <w:pPr>
        <w:pStyle w:val="CommentText"/>
      </w:pPr>
      <w:r>
        <w:rPr>
          <w:rStyle w:val="CommentReference"/>
        </w:rPr>
        <w:annotationRef/>
      </w:r>
      <w:r>
        <w:t>???</w:t>
      </w:r>
    </w:p>
  </w:comment>
  <w:comment w:id="669" w:author="asus" w:date="2021-08-27T17:07:00Z" w:initials="a">
    <w:p w14:paraId="6FD190CF" w14:textId="7A4C32C4" w:rsidR="00B652A3" w:rsidRDefault="00B652A3">
      <w:pPr>
        <w:pStyle w:val="CommentText"/>
      </w:pPr>
      <w:r>
        <w:rPr>
          <w:rStyle w:val="CommentReference"/>
        </w:rPr>
        <w:annotationRef/>
      </w:r>
      <w:r>
        <w:t>???</w:t>
      </w:r>
    </w:p>
  </w:comment>
  <w:comment w:id="695" w:author="asus" w:date="2021-08-27T17:14:00Z" w:initials="a">
    <w:p w14:paraId="56ACCE4E" w14:textId="3E736306" w:rsidR="0061359B" w:rsidRDefault="0061359B">
      <w:pPr>
        <w:pStyle w:val="CommentText"/>
      </w:pPr>
      <w:r>
        <w:rPr>
          <w:rStyle w:val="CommentReference"/>
        </w:rPr>
        <w:annotationRef/>
      </w:r>
    </w:p>
  </w:comment>
  <w:comment w:id="698" w:author="asus" w:date="2021-08-27T17:14:00Z" w:initials="a">
    <w:p w14:paraId="739EFD78" w14:textId="356EC8EC" w:rsidR="0061359B" w:rsidRDefault="0061359B">
      <w:pPr>
        <w:pStyle w:val="CommentText"/>
      </w:pPr>
      <w:r>
        <w:rPr>
          <w:rStyle w:val="CommentReference"/>
        </w:rPr>
        <w:annotationRef/>
      </w:r>
    </w:p>
  </w:comment>
  <w:comment w:id="700" w:author="asus" w:date="2021-08-27T17:15:00Z" w:initials="a">
    <w:p w14:paraId="68453A3A" w14:textId="12D540E1" w:rsidR="0061359B" w:rsidRDefault="0061359B">
      <w:pPr>
        <w:pStyle w:val="CommentText"/>
      </w:pPr>
      <w:r>
        <w:rPr>
          <w:rStyle w:val="CommentReference"/>
        </w:rPr>
        <w:annotationRef/>
      </w:r>
      <w:r>
        <w:t>Gt or G t?</w:t>
      </w:r>
    </w:p>
  </w:comment>
  <w:comment w:id="705" w:author="asus" w:date="2021-08-27T17:15:00Z" w:initials="a">
    <w:p w14:paraId="61789A7E" w14:textId="2E4749F3" w:rsidR="0061359B" w:rsidRDefault="0061359B">
      <w:pPr>
        <w:pStyle w:val="CommentText"/>
      </w:pPr>
      <w:r>
        <w:rPr>
          <w:rStyle w:val="CommentReference"/>
        </w:rPr>
        <w:annotationRef/>
      </w:r>
      <w:r>
        <w:t>G?</w:t>
      </w:r>
    </w:p>
  </w:comment>
  <w:comment w:id="710" w:author="asus" w:date="2021-08-27T17:23:00Z" w:initials="a">
    <w:p w14:paraId="4F65E241" w14:textId="2B179EDD" w:rsidR="00733F7C" w:rsidRDefault="00733F7C">
      <w:pPr>
        <w:pStyle w:val="CommentText"/>
      </w:pPr>
      <w:r>
        <w:rPr>
          <w:rStyle w:val="CommentReference"/>
        </w:rPr>
        <w:annotationRef/>
      </w:r>
      <w:r>
        <w:t>ZM?</w:t>
      </w:r>
    </w:p>
  </w:comment>
  <w:comment w:id="714" w:author="asus" w:date="2021-08-27T17:17:00Z" w:initials="a">
    <w:p w14:paraId="7B7A983F" w14:textId="292FA951" w:rsidR="0061359B" w:rsidRDefault="0061359B">
      <w:pPr>
        <w:pStyle w:val="CommentText"/>
      </w:pPr>
      <w:r>
        <w:rPr>
          <w:rStyle w:val="CommentReference"/>
        </w:rPr>
        <w:annotationRef/>
      </w:r>
    </w:p>
  </w:comment>
  <w:comment w:id="715" w:author="asus" w:date="2021-08-27T17:17:00Z" w:initials="a">
    <w:p w14:paraId="6753BDEE" w14:textId="12AA353F" w:rsidR="0061359B" w:rsidRDefault="0061359B">
      <w:pPr>
        <w:pStyle w:val="CommentText"/>
      </w:pPr>
      <w:r>
        <w:rPr>
          <w:rStyle w:val="CommentReference"/>
        </w:rPr>
        <w:annotationRef/>
      </w:r>
    </w:p>
  </w:comment>
  <w:comment w:id="722" w:author="asus" w:date="2021-08-27T17:23:00Z" w:initials="a">
    <w:p w14:paraId="688DE47C" w14:textId="320CD491" w:rsidR="00733F7C" w:rsidRDefault="00733F7C">
      <w:pPr>
        <w:pStyle w:val="CommentText"/>
      </w:pPr>
      <w:r>
        <w:rPr>
          <w:rStyle w:val="CommentReference"/>
        </w:rPr>
        <w:annotationRef/>
      </w:r>
      <w:r>
        <w:t>ZM</w:t>
      </w:r>
    </w:p>
  </w:comment>
  <w:comment w:id="726" w:author="asus" w:date="2021-08-27T17:24:00Z" w:initials="a">
    <w:p w14:paraId="397754A1" w14:textId="31F682AD" w:rsidR="00733F7C" w:rsidRDefault="00733F7C">
      <w:pPr>
        <w:pStyle w:val="CommentText"/>
      </w:pPr>
      <w:r>
        <w:rPr>
          <w:rStyle w:val="CommentReference"/>
        </w:rPr>
        <w:annotationRef/>
      </w:r>
    </w:p>
  </w:comment>
  <w:comment w:id="727" w:author="asus" w:date="2021-08-27T17:24:00Z" w:initials="a">
    <w:p w14:paraId="2A5003FC" w14:textId="4C26F8F9" w:rsidR="00733F7C" w:rsidRDefault="00733F7C">
      <w:pPr>
        <w:pStyle w:val="CommentText"/>
      </w:pPr>
      <w:r>
        <w:rPr>
          <w:rStyle w:val="CommentReference"/>
        </w:rPr>
        <w:annotationRef/>
      </w:r>
      <w:r>
        <w:t>3D?</w:t>
      </w:r>
    </w:p>
  </w:comment>
  <w:comment w:id="728" w:author="asus" w:date="2021-08-27T17:25:00Z" w:initials="a">
    <w:p w14:paraId="70E7B55E" w14:textId="0425DD59" w:rsidR="00733F7C" w:rsidRDefault="00733F7C">
      <w:pPr>
        <w:pStyle w:val="CommentText"/>
      </w:pPr>
      <w:r>
        <w:rPr>
          <w:rStyle w:val="CommentReference"/>
        </w:rPr>
        <w:annotationRef/>
      </w:r>
    </w:p>
  </w:comment>
  <w:comment w:id="729" w:author="asus" w:date="2021-08-27T17:25:00Z" w:initials="a">
    <w:p w14:paraId="68C6B7FE" w14:textId="6DD66BA0" w:rsidR="00733F7C" w:rsidRDefault="00733F7C">
      <w:pPr>
        <w:pStyle w:val="CommentText"/>
      </w:pPr>
      <w:r>
        <w:rPr>
          <w:rStyle w:val="CommentReference"/>
        </w:rPr>
        <w:annotationRef/>
      </w:r>
      <w:r>
        <w:t>log</w:t>
      </w:r>
    </w:p>
  </w:comment>
  <w:comment w:id="734" w:author="asus" w:date="2021-08-27T17:26:00Z" w:initials="a">
    <w:p w14:paraId="067D2E52" w14:textId="26E9AEA8" w:rsidR="00733F7C" w:rsidRDefault="00733F7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1A584E" w15:done="0"/>
  <w15:commentEx w15:paraId="25BAA65E" w15:done="0"/>
  <w15:commentEx w15:paraId="048D2BB5" w15:done="0"/>
  <w15:commentEx w15:paraId="36D28423" w15:done="0"/>
  <w15:commentEx w15:paraId="3883C3D9" w15:done="0"/>
  <w15:commentEx w15:paraId="45241432" w15:done="0"/>
  <w15:commentEx w15:paraId="1427A812" w15:done="0"/>
  <w15:commentEx w15:paraId="50676F37" w15:done="0"/>
  <w15:commentEx w15:paraId="2B225F0F" w15:done="0"/>
  <w15:commentEx w15:paraId="60A58043" w15:done="0"/>
  <w15:commentEx w15:paraId="256061B3" w15:done="0"/>
  <w15:commentEx w15:paraId="2471B68F" w15:done="0"/>
  <w15:commentEx w15:paraId="7DB3336D" w15:done="0"/>
  <w15:commentEx w15:paraId="04A0387A" w15:done="0"/>
  <w15:commentEx w15:paraId="08C194B7" w15:done="0"/>
  <w15:commentEx w15:paraId="22DF6858" w15:paraIdParent="08C194B7" w15:done="0"/>
  <w15:commentEx w15:paraId="0D0642B7" w15:done="0"/>
  <w15:commentEx w15:paraId="6BE0E66B" w15:done="0"/>
  <w15:commentEx w15:paraId="6E02F0CF" w15:done="0"/>
  <w15:commentEx w15:paraId="7CF469EF" w15:done="0"/>
  <w15:commentEx w15:paraId="79DCACD2" w15:done="0"/>
  <w15:commentEx w15:paraId="2DCAB4F8" w15:done="0"/>
  <w15:commentEx w15:paraId="087E283B" w15:done="0"/>
  <w15:commentEx w15:paraId="3E9A7816" w15:done="0"/>
  <w15:commentEx w15:paraId="7A7AD240" w15:done="0"/>
  <w15:commentEx w15:paraId="46EA2FA1" w15:done="0"/>
  <w15:commentEx w15:paraId="72293F1E" w15:done="0"/>
  <w15:commentEx w15:paraId="5F593665" w15:done="0"/>
  <w15:commentEx w15:paraId="3DF0BDAE" w15:paraIdParent="5F593665" w15:done="0"/>
  <w15:commentEx w15:paraId="4C751DB0" w15:done="0"/>
  <w15:commentEx w15:paraId="638C22AC" w15:done="0"/>
  <w15:commentEx w15:paraId="694DD75F" w15:done="0"/>
  <w15:commentEx w15:paraId="00438461" w15:done="0"/>
  <w15:commentEx w15:paraId="17AF2E7A" w15:done="0"/>
  <w15:commentEx w15:paraId="1A340B3E" w15:done="0"/>
  <w15:commentEx w15:paraId="616A7211" w15:done="0"/>
  <w15:commentEx w15:paraId="6D919F73" w15:done="0"/>
  <w15:commentEx w15:paraId="786C90D1" w15:done="0"/>
  <w15:commentEx w15:paraId="40ABD029" w15:done="0"/>
  <w15:commentEx w15:paraId="7EAABAB9" w15:paraIdParent="40ABD029" w15:done="0"/>
  <w15:commentEx w15:paraId="396DF092" w15:done="0"/>
  <w15:commentEx w15:paraId="31014F23" w15:done="0"/>
  <w15:commentEx w15:paraId="4921A174" w15:done="0"/>
  <w15:commentEx w15:paraId="0CA7A466" w15:done="0"/>
  <w15:commentEx w15:paraId="1119ABB8" w15:paraIdParent="0CA7A466" w15:done="0"/>
  <w15:commentEx w15:paraId="3E68DAFC" w15:done="0"/>
  <w15:commentEx w15:paraId="5211909F" w15:paraIdParent="3E68DAFC" w15:done="0"/>
  <w15:commentEx w15:paraId="0B35FABC" w15:done="0"/>
  <w15:commentEx w15:paraId="15246A98" w15:done="0"/>
  <w15:commentEx w15:paraId="66FF9099" w15:done="0"/>
  <w15:commentEx w15:paraId="2AC8DBDE" w15:done="0"/>
  <w15:commentEx w15:paraId="76397CF4" w15:paraIdParent="2AC8DBDE" w15:done="0"/>
  <w15:commentEx w15:paraId="3D77F295" w15:done="0"/>
  <w15:commentEx w15:paraId="7A72A7D2" w15:done="0"/>
  <w15:commentEx w15:paraId="112B2E1F" w15:paraIdParent="7A72A7D2" w15:done="0"/>
  <w15:commentEx w15:paraId="3B90F9AE" w15:done="0"/>
  <w15:commentEx w15:paraId="0ACEB2B2" w15:done="0"/>
  <w15:commentEx w15:paraId="5EF1A94D" w15:done="0"/>
  <w15:commentEx w15:paraId="0E8A7B4F" w15:done="0"/>
  <w15:commentEx w15:paraId="504C3AA3" w15:done="0"/>
  <w15:commentEx w15:paraId="17391376" w15:done="0"/>
  <w15:commentEx w15:paraId="09716BC9" w15:done="0"/>
  <w15:commentEx w15:paraId="19F0F446" w15:done="0"/>
  <w15:commentEx w15:paraId="1D5D6D91" w15:done="0"/>
  <w15:commentEx w15:paraId="22E6D66B" w15:done="0"/>
  <w15:commentEx w15:paraId="472D6810" w15:done="0"/>
  <w15:commentEx w15:paraId="7AEE8FF7" w15:paraIdParent="472D6810" w15:done="0"/>
  <w15:commentEx w15:paraId="129B212C" w15:done="0"/>
  <w15:commentEx w15:paraId="3008823F" w15:done="0"/>
  <w15:commentEx w15:paraId="1730A87B" w15:done="0"/>
  <w15:commentEx w15:paraId="7D315220" w15:done="0"/>
  <w15:commentEx w15:paraId="0F70A1B7" w15:done="0"/>
  <w15:commentEx w15:paraId="376698C3" w15:done="0"/>
  <w15:commentEx w15:paraId="62476201" w15:done="0"/>
  <w15:commentEx w15:paraId="33AAFD94" w15:done="0"/>
  <w15:commentEx w15:paraId="24C26F09" w15:done="0"/>
  <w15:commentEx w15:paraId="5879915A" w15:done="0"/>
  <w15:commentEx w15:paraId="788177D8" w15:done="0"/>
  <w15:commentEx w15:paraId="5615CD2C" w15:done="0"/>
  <w15:commentEx w15:paraId="7602A47E" w15:done="0"/>
  <w15:commentEx w15:paraId="7CC8F8FA" w15:done="0"/>
  <w15:commentEx w15:paraId="630FD78B" w15:done="0"/>
  <w15:commentEx w15:paraId="4CAFCB57" w15:done="0"/>
  <w15:commentEx w15:paraId="224BAFF1" w15:done="0"/>
  <w15:commentEx w15:paraId="0404E148" w15:done="0"/>
  <w15:commentEx w15:paraId="5004F123" w15:done="0"/>
  <w15:commentEx w15:paraId="294680FB" w15:done="0"/>
  <w15:commentEx w15:paraId="779C1D44" w15:done="0"/>
  <w15:commentEx w15:paraId="44B2F873" w15:done="0"/>
  <w15:commentEx w15:paraId="3D85D78B" w15:done="0"/>
  <w15:commentEx w15:paraId="43840796" w15:done="0"/>
  <w15:commentEx w15:paraId="4246813D" w15:done="0"/>
  <w15:commentEx w15:paraId="7B2374E2" w15:done="0"/>
  <w15:commentEx w15:paraId="00987ACF" w15:done="0"/>
  <w15:commentEx w15:paraId="27C4C962" w15:done="0"/>
  <w15:commentEx w15:paraId="73693A65" w15:paraIdParent="27C4C962" w15:done="0"/>
  <w15:commentEx w15:paraId="3D0E44D1" w15:done="0"/>
  <w15:commentEx w15:paraId="681EA327" w15:done="0"/>
  <w15:commentEx w15:paraId="0F2DBE3A" w15:paraIdParent="681EA327" w15:done="0"/>
  <w15:commentEx w15:paraId="4A57D565" w15:done="0"/>
  <w15:commentEx w15:paraId="11902C23" w15:done="0"/>
  <w15:commentEx w15:paraId="7BC5E784" w15:done="0"/>
  <w15:commentEx w15:paraId="0E4C554C" w15:done="0"/>
  <w15:commentEx w15:paraId="05644B1C" w15:done="0"/>
  <w15:commentEx w15:paraId="4B706D9E" w15:done="0"/>
  <w15:commentEx w15:paraId="041BD6D5" w15:done="0"/>
  <w15:commentEx w15:paraId="773C5CAD" w15:done="0"/>
  <w15:commentEx w15:paraId="116CB851" w15:done="0"/>
  <w15:commentEx w15:paraId="36393271" w15:done="0"/>
  <w15:commentEx w15:paraId="30275FA0" w15:done="0"/>
  <w15:commentEx w15:paraId="2D4B37E5" w15:done="0"/>
  <w15:commentEx w15:paraId="7C463875" w15:done="0"/>
  <w15:commentEx w15:paraId="3D99AC6B" w15:paraIdParent="7C463875" w15:done="0"/>
  <w15:commentEx w15:paraId="4F9C2222" w15:done="0"/>
  <w15:commentEx w15:paraId="6C0BE0F9" w15:done="0"/>
  <w15:commentEx w15:paraId="554497B5" w15:done="0"/>
  <w15:commentEx w15:paraId="0E503DCB" w15:done="0"/>
  <w15:commentEx w15:paraId="2EE00A5A" w15:done="0"/>
  <w15:commentEx w15:paraId="4B548358" w15:done="0"/>
  <w15:commentEx w15:paraId="1EA282EF" w15:done="0"/>
  <w15:commentEx w15:paraId="5A0DA79C" w15:done="0"/>
  <w15:commentEx w15:paraId="39D91EE0" w15:done="0"/>
  <w15:commentEx w15:paraId="39E3D995" w15:done="0"/>
  <w15:commentEx w15:paraId="162C6D79" w15:done="0"/>
  <w15:commentEx w15:paraId="4F748BC2" w15:paraIdParent="162C6D79" w15:done="0"/>
  <w15:commentEx w15:paraId="4ADCD60C" w15:done="0"/>
  <w15:commentEx w15:paraId="6FD190CF" w15:done="0"/>
  <w15:commentEx w15:paraId="56ACCE4E" w15:done="0"/>
  <w15:commentEx w15:paraId="739EFD78" w15:done="0"/>
  <w15:commentEx w15:paraId="68453A3A" w15:done="0"/>
  <w15:commentEx w15:paraId="61789A7E" w15:done="0"/>
  <w15:commentEx w15:paraId="4F65E241" w15:done="0"/>
  <w15:commentEx w15:paraId="7B7A983F" w15:done="0"/>
  <w15:commentEx w15:paraId="6753BDEE" w15:paraIdParent="7B7A983F" w15:done="0"/>
  <w15:commentEx w15:paraId="688DE47C" w15:done="0"/>
  <w15:commentEx w15:paraId="397754A1" w15:done="0"/>
  <w15:commentEx w15:paraId="2A5003FC" w15:paraIdParent="397754A1" w15:done="0"/>
  <w15:commentEx w15:paraId="70E7B55E" w15:done="0"/>
  <w15:commentEx w15:paraId="68C6B7FE" w15:paraIdParent="70E7B55E" w15:done="0"/>
  <w15:commentEx w15:paraId="067D2E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1A584E" w16cid:durableId="24D3A1EE"/>
  <w16cid:commentId w16cid:paraId="25BAA65E" w16cid:durableId="24D3A1EF"/>
  <w16cid:commentId w16cid:paraId="048D2BB5" w16cid:durableId="24D3A1F0"/>
  <w16cid:commentId w16cid:paraId="36D28423" w16cid:durableId="24D3A1F1"/>
  <w16cid:commentId w16cid:paraId="3883C3D9" w16cid:durableId="24D3A1F2"/>
  <w16cid:commentId w16cid:paraId="45241432" w16cid:durableId="24D3A1F3"/>
  <w16cid:commentId w16cid:paraId="1427A812" w16cid:durableId="24D3A1F4"/>
  <w16cid:commentId w16cid:paraId="50676F37" w16cid:durableId="24D3A1F5"/>
  <w16cid:commentId w16cid:paraId="2B225F0F" w16cid:durableId="24D3A1F6"/>
  <w16cid:commentId w16cid:paraId="60A58043" w16cid:durableId="24D3A1F7"/>
  <w16cid:commentId w16cid:paraId="256061B3" w16cid:durableId="24D3A1F8"/>
  <w16cid:commentId w16cid:paraId="2471B68F" w16cid:durableId="24D3A1F9"/>
  <w16cid:commentId w16cid:paraId="7DB3336D" w16cid:durableId="24D3A1FA"/>
  <w16cid:commentId w16cid:paraId="04A0387A" w16cid:durableId="24D3A1FB"/>
  <w16cid:commentId w16cid:paraId="08C194B7" w16cid:durableId="24D3A1FC"/>
  <w16cid:commentId w16cid:paraId="22DF6858" w16cid:durableId="24D3A1FD"/>
  <w16cid:commentId w16cid:paraId="0D0642B7" w16cid:durableId="24D3A1FE"/>
  <w16cid:commentId w16cid:paraId="6BE0E66B" w16cid:durableId="24D3A1FF"/>
  <w16cid:commentId w16cid:paraId="6E02F0CF" w16cid:durableId="24D3A200"/>
  <w16cid:commentId w16cid:paraId="7CF469EF" w16cid:durableId="24D3A201"/>
  <w16cid:commentId w16cid:paraId="79DCACD2" w16cid:durableId="24D3A202"/>
  <w16cid:commentId w16cid:paraId="2DCAB4F8" w16cid:durableId="24D3A203"/>
  <w16cid:commentId w16cid:paraId="087E283B" w16cid:durableId="24D3A204"/>
  <w16cid:commentId w16cid:paraId="3E9A7816" w16cid:durableId="24D3A205"/>
  <w16cid:commentId w16cid:paraId="7A7AD240" w16cid:durableId="24D3A206"/>
  <w16cid:commentId w16cid:paraId="46EA2FA1" w16cid:durableId="24D3A207"/>
  <w16cid:commentId w16cid:paraId="72293F1E" w16cid:durableId="24D3A208"/>
  <w16cid:commentId w16cid:paraId="5F593665" w16cid:durableId="24D3A209"/>
  <w16cid:commentId w16cid:paraId="3DF0BDAE" w16cid:durableId="24D3A20A"/>
  <w16cid:commentId w16cid:paraId="4C751DB0" w16cid:durableId="24D3A20B"/>
  <w16cid:commentId w16cid:paraId="638C22AC" w16cid:durableId="24D3A20C"/>
  <w16cid:commentId w16cid:paraId="694DD75F" w16cid:durableId="24D3A20D"/>
  <w16cid:commentId w16cid:paraId="00438461" w16cid:durableId="24D3A20E"/>
  <w16cid:commentId w16cid:paraId="17AF2E7A" w16cid:durableId="24D3A20F"/>
  <w16cid:commentId w16cid:paraId="1A340B3E" w16cid:durableId="24D3A210"/>
  <w16cid:commentId w16cid:paraId="616A7211" w16cid:durableId="24D3A211"/>
  <w16cid:commentId w16cid:paraId="6D919F73" w16cid:durableId="24D3A212"/>
  <w16cid:commentId w16cid:paraId="786C90D1" w16cid:durableId="24D3A213"/>
  <w16cid:commentId w16cid:paraId="40ABD029" w16cid:durableId="24D3A214"/>
  <w16cid:commentId w16cid:paraId="7EAABAB9" w16cid:durableId="24D3A215"/>
  <w16cid:commentId w16cid:paraId="396DF092" w16cid:durableId="24D3A216"/>
  <w16cid:commentId w16cid:paraId="31014F23" w16cid:durableId="24D3A217"/>
  <w16cid:commentId w16cid:paraId="4921A174" w16cid:durableId="24D3A218"/>
  <w16cid:commentId w16cid:paraId="0CA7A466" w16cid:durableId="24D3A219"/>
  <w16cid:commentId w16cid:paraId="1119ABB8" w16cid:durableId="24D3A21A"/>
  <w16cid:commentId w16cid:paraId="3E68DAFC" w16cid:durableId="24D3A21B"/>
  <w16cid:commentId w16cid:paraId="5211909F" w16cid:durableId="24D3A21C"/>
  <w16cid:commentId w16cid:paraId="0B35FABC" w16cid:durableId="24D3A21D"/>
  <w16cid:commentId w16cid:paraId="15246A98" w16cid:durableId="24D3A21E"/>
  <w16cid:commentId w16cid:paraId="66FF9099" w16cid:durableId="24D3A21F"/>
  <w16cid:commentId w16cid:paraId="2AC8DBDE" w16cid:durableId="24D3A220"/>
  <w16cid:commentId w16cid:paraId="76397CF4" w16cid:durableId="24D3A221"/>
  <w16cid:commentId w16cid:paraId="3D77F295" w16cid:durableId="24D3A222"/>
  <w16cid:commentId w16cid:paraId="7A72A7D2" w16cid:durableId="24D3A223"/>
  <w16cid:commentId w16cid:paraId="112B2E1F" w16cid:durableId="24D3A224"/>
  <w16cid:commentId w16cid:paraId="3B90F9AE" w16cid:durableId="24D3A225"/>
  <w16cid:commentId w16cid:paraId="0ACEB2B2" w16cid:durableId="24D3A226"/>
  <w16cid:commentId w16cid:paraId="5EF1A94D" w16cid:durableId="24D3A227"/>
  <w16cid:commentId w16cid:paraId="0E8A7B4F" w16cid:durableId="24D3A228"/>
  <w16cid:commentId w16cid:paraId="504C3AA3" w16cid:durableId="24D3A229"/>
  <w16cid:commentId w16cid:paraId="17391376" w16cid:durableId="24D3A22A"/>
  <w16cid:commentId w16cid:paraId="09716BC9" w16cid:durableId="24D3A22B"/>
  <w16cid:commentId w16cid:paraId="19F0F446" w16cid:durableId="24D3A22C"/>
  <w16cid:commentId w16cid:paraId="1D5D6D91" w16cid:durableId="24D3A22D"/>
  <w16cid:commentId w16cid:paraId="22E6D66B" w16cid:durableId="24D3A22E"/>
  <w16cid:commentId w16cid:paraId="472D6810" w16cid:durableId="24D3A22F"/>
  <w16cid:commentId w16cid:paraId="7AEE8FF7" w16cid:durableId="24D3A230"/>
  <w16cid:commentId w16cid:paraId="129B212C" w16cid:durableId="24D3A231"/>
  <w16cid:commentId w16cid:paraId="3008823F" w16cid:durableId="24D3A232"/>
  <w16cid:commentId w16cid:paraId="1730A87B" w16cid:durableId="24D3A233"/>
  <w16cid:commentId w16cid:paraId="7D315220" w16cid:durableId="24D3A234"/>
  <w16cid:commentId w16cid:paraId="0F70A1B7" w16cid:durableId="24D3A235"/>
  <w16cid:commentId w16cid:paraId="376698C3" w16cid:durableId="24D3A236"/>
  <w16cid:commentId w16cid:paraId="62476201" w16cid:durableId="24D3A237"/>
  <w16cid:commentId w16cid:paraId="33AAFD94" w16cid:durableId="24D3A238"/>
  <w16cid:commentId w16cid:paraId="24C26F09" w16cid:durableId="24D3A239"/>
  <w16cid:commentId w16cid:paraId="5879915A" w16cid:durableId="24D3A23A"/>
  <w16cid:commentId w16cid:paraId="788177D8" w16cid:durableId="24D3A23B"/>
  <w16cid:commentId w16cid:paraId="5615CD2C" w16cid:durableId="24D3A23C"/>
  <w16cid:commentId w16cid:paraId="7602A47E" w16cid:durableId="24D3A23D"/>
  <w16cid:commentId w16cid:paraId="7CC8F8FA" w16cid:durableId="24D3A23E"/>
  <w16cid:commentId w16cid:paraId="630FD78B" w16cid:durableId="24D3A23F"/>
  <w16cid:commentId w16cid:paraId="4CAFCB57" w16cid:durableId="24D3A240"/>
  <w16cid:commentId w16cid:paraId="224BAFF1" w16cid:durableId="24D3A241"/>
  <w16cid:commentId w16cid:paraId="0404E148" w16cid:durableId="24D3A242"/>
  <w16cid:commentId w16cid:paraId="5004F123" w16cid:durableId="24D3A243"/>
  <w16cid:commentId w16cid:paraId="294680FB" w16cid:durableId="24D3A244"/>
  <w16cid:commentId w16cid:paraId="779C1D44" w16cid:durableId="24D3A245"/>
  <w16cid:commentId w16cid:paraId="44B2F873" w16cid:durableId="24D3A246"/>
  <w16cid:commentId w16cid:paraId="3D85D78B" w16cid:durableId="24D3A247"/>
  <w16cid:commentId w16cid:paraId="43840796" w16cid:durableId="24D3A248"/>
  <w16cid:commentId w16cid:paraId="4246813D" w16cid:durableId="24D3A249"/>
  <w16cid:commentId w16cid:paraId="7B2374E2" w16cid:durableId="24D3A24A"/>
  <w16cid:commentId w16cid:paraId="00987ACF" w16cid:durableId="24D3A24B"/>
  <w16cid:commentId w16cid:paraId="27C4C962" w16cid:durableId="24D3A24C"/>
  <w16cid:commentId w16cid:paraId="73693A65" w16cid:durableId="24D3A24D"/>
  <w16cid:commentId w16cid:paraId="3D0E44D1" w16cid:durableId="24D3A24E"/>
  <w16cid:commentId w16cid:paraId="681EA327" w16cid:durableId="24D3A24F"/>
  <w16cid:commentId w16cid:paraId="0F2DBE3A" w16cid:durableId="24D3A250"/>
  <w16cid:commentId w16cid:paraId="4A57D565" w16cid:durableId="24D3A251"/>
  <w16cid:commentId w16cid:paraId="11902C23" w16cid:durableId="24D3A252"/>
  <w16cid:commentId w16cid:paraId="7BC5E784" w16cid:durableId="24D3A253"/>
  <w16cid:commentId w16cid:paraId="0E4C554C" w16cid:durableId="24D3A254"/>
  <w16cid:commentId w16cid:paraId="05644B1C" w16cid:durableId="24D3A255"/>
  <w16cid:commentId w16cid:paraId="4B706D9E" w16cid:durableId="24D3A256"/>
  <w16cid:commentId w16cid:paraId="041BD6D5" w16cid:durableId="24D3A257"/>
  <w16cid:commentId w16cid:paraId="773C5CAD" w16cid:durableId="24D3A258"/>
  <w16cid:commentId w16cid:paraId="116CB851" w16cid:durableId="24D3A259"/>
  <w16cid:commentId w16cid:paraId="36393271" w16cid:durableId="24D3A25A"/>
  <w16cid:commentId w16cid:paraId="30275FA0" w16cid:durableId="24D3A25B"/>
  <w16cid:commentId w16cid:paraId="2D4B37E5" w16cid:durableId="24D3A25C"/>
  <w16cid:commentId w16cid:paraId="7C463875" w16cid:durableId="24D3A25D"/>
  <w16cid:commentId w16cid:paraId="3D99AC6B" w16cid:durableId="24D3A25E"/>
  <w16cid:commentId w16cid:paraId="4F9C2222" w16cid:durableId="24D3A25F"/>
  <w16cid:commentId w16cid:paraId="6C0BE0F9" w16cid:durableId="24D3A260"/>
  <w16cid:commentId w16cid:paraId="554497B5" w16cid:durableId="24D3A261"/>
  <w16cid:commentId w16cid:paraId="0E503DCB" w16cid:durableId="24D3A262"/>
  <w16cid:commentId w16cid:paraId="2EE00A5A" w16cid:durableId="24D3A263"/>
  <w16cid:commentId w16cid:paraId="4B548358" w16cid:durableId="24D3A264"/>
  <w16cid:commentId w16cid:paraId="1EA282EF" w16cid:durableId="24D3A265"/>
  <w16cid:commentId w16cid:paraId="5A0DA79C" w16cid:durableId="24D3A266"/>
  <w16cid:commentId w16cid:paraId="39D91EE0" w16cid:durableId="24D3A267"/>
  <w16cid:commentId w16cid:paraId="39E3D995" w16cid:durableId="24D3A268"/>
  <w16cid:commentId w16cid:paraId="162C6D79" w16cid:durableId="24D3A269"/>
  <w16cid:commentId w16cid:paraId="4F748BC2" w16cid:durableId="24D3A26A"/>
  <w16cid:commentId w16cid:paraId="4ADCD60C" w16cid:durableId="24D3A26B"/>
  <w16cid:commentId w16cid:paraId="6FD190CF" w16cid:durableId="24D3A26C"/>
  <w16cid:commentId w16cid:paraId="56ACCE4E" w16cid:durableId="24D3A26D"/>
  <w16cid:commentId w16cid:paraId="739EFD78" w16cid:durableId="24D3A26E"/>
  <w16cid:commentId w16cid:paraId="68453A3A" w16cid:durableId="24D3A26F"/>
  <w16cid:commentId w16cid:paraId="61789A7E" w16cid:durableId="24D3A270"/>
  <w16cid:commentId w16cid:paraId="4F65E241" w16cid:durableId="24D3A271"/>
  <w16cid:commentId w16cid:paraId="7B7A983F" w16cid:durableId="24D3A272"/>
  <w16cid:commentId w16cid:paraId="6753BDEE" w16cid:durableId="24D3A273"/>
  <w16cid:commentId w16cid:paraId="688DE47C" w16cid:durableId="24D3A274"/>
  <w16cid:commentId w16cid:paraId="397754A1" w16cid:durableId="24D3A275"/>
  <w16cid:commentId w16cid:paraId="2A5003FC" w16cid:durableId="24D3A276"/>
  <w16cid:commentId w16cid:paraId="70E7B55E" w16cid:durableId="24D3A277"/>
  <w16cid:commentId w16cid:paraId="68C6B7FE" w16cid:durableId="24D3A278"/>
  <w16cid:commentId w16cid:paraId="067D2E52" w16cid:durableId="24D3A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3566C" w14:textId="77777777" w:rsidR="00DC3331" w:rsidRDefault="00DC3331" w:rsidP="00A30D28">
      <w:pPr>
        <w:spacing w:after="0" w:line="240" w:lineRule="auto"/>
      </w:pPr>
      <w:r>
        <w:separator/>
      </w:r>
    </w:p>
  </w:endnote>
  <w:endnote w:type="continuationSeparator" w:id="0">
    <w:p w14:paraId="1E5708E3" w14:textId="77777777" w:rsidR="00DC3331" w:rsidRDefault="00DC3331" w:rsidP="00A30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dvTT3c2d9f11">
    <w:altName w:val="Cambria"/>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AM7">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Yu Gothic"/>
    <w:panose1 w:val="00000000000000000000"/>
    <w:charset w:val="80"/>
    <w:family w:val="auto"/>
    <w:notTrueType/>
    <w:pitch w:val="default"/>
    <w:sig w:usb0="00000003" w:usb1="080F0000" w:usb2="00000010" w:usb3="00000000" w:csb0="00060001" w:csb1="00000000"/>
  </w:font>
  <w:font w:name="Copperplate Gothic Light">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6176399"/>
      <w:docPartObj>
        <w:docPartGallery w:val="Page Numbers (Bottom of Page)"/>
        <w:docPartUnique/>
      </w:docPartObj>
    </w:sdtPr>
    <w:sdtEndPr>
      <w:rPr>
        <w:noProof/>
      </w:rPr>
    </w:sdtEndPr>
    <w:sdtContent>
      <w:p w14:paraId="17001B34" w14:textId="23E052FB" w:rsidR="006F1048" w:rsidRDefault="006F1048">
        <w:pPr>
          <w:pStyle w:val="Footer"/>
          <w:jc w:val="right"/>
        </w:pPr>
        <w:r>
          <w:fldChar w:fldCharType="begin"/>
        </w:r>
        <w:r>
          <w:instrText xml:space="preserve"> PAGE   \* MERGEFORMAT </w:instrText>
        </w:r>
        <w:r>
          <w:fldChar w:fldCharType="separate"/>
        </w:r>
        <w:r w:rsidR="00733F7C">
          <w:rPr>
            <w:noProof/>
          </w:rPr>
          <w:t>75</w:t>
        </w:r>
        <w:r>
          <w:rPr>
            <w:noProof/>
          </w:rPr>
          <w:fldChar w:fldCharType="end"/>
        </w:r>
      </w:p>
    </w:sdtContent>
  </w:sdt>
  <w:p w14:paraId="7A20553B" w14:textId="77777777" w:rsidR="006F1048" w:rsidRDefault="006F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8ECE7" w14:textId="77777777" w:rsidR="00DC3331" w:rsidRDefault="00DC3331" w:rsidP="00A30D28">
      <w:pPr>
        <w:spacing w:after="0" w:line="240" w:lineRule="auto"/>
      </w:pPr>
      <w:r>
        <w:separator/>
      </w:r>
    </w:p>
  </w:footnote>
  <w:footnote w:type="continuationSeparator" w:id="0">
    <w:p w14:paraId="6C79B7B5" w14:textId="77777777" w:rsidR="00DC3331" w:rsidRDefault="00DC3331" w:rsidP="00A30D28">
      <w:pPr>
        <w:spacing w:after="0" w:line="240" w:lineRule="auto"/>
      </w:pPr>
      <w:r>
        <w:continuationSeparator/>
      </w:r>
    </w:p>
  </w:footnote>
  <w:footnote w:id="1">
    <w:p w14:paraId="7C09F398" w14:textId="77777777" w:rsidR="006F1048" w:rsidRDefault="006F1048" w:rsidP="00A30D28">
      <w:pPr>
        <w:pStyle w:val="FootnoteText"/>
      </w:pPr>
      <w:r>
        <w:rPr>
          <w:rStyle w:val="FootnoteReference"/>
        </w:rPr>
        <w:footnoteRef/>
      </w:r>
      <w:r>
        <w:t xml:space="preserve"> </w:t>
      </w:r>
      <w:hyperlink r:id="rId1" w:history="1">
        <w:r>
          <w:rPr>
            <w:rStyle w:val="Hyperlink"/>
          </w:rPr>
          <w:t>FGDC Digital Cartographic Standard for Geologic Map Symbolization (PostScript Implementation) (usgs.gov)</w:t>
        </w:r>
      </w:hyperlink>
    </w:p>
  </w:footnote>
  <w:footnote w:id="2">
    <w:p w14:paraId="24D30A14" w14:textId="77777777" w:rsidR="006F1048" w:rsidRPr="00A40AA1" w:rsidRDefault="006F1048" w:rsidP="00A30D28">
      <w:pPr>
        <w:pStyle w:val="FootnoteText"/>
      </w:pPr>
      <w:r>
        <w:rPr>
          <w:rStyle w:val="FootnoteReference"/>
        </w:rPr>
        <w:footnoteRef/>
      </w:r>
      <w:r>
        <w:t xml:space="preserve"> </w:t>
      </w:r>
      <w:hyperlink r:id="rId2" w:history="1">
        <w:r>
          <w:rPr>
            <w:rStyle w:val="Hyperlink"/>
          </w:rPr>
          <w:t>www.zonge.com/legacy/PDF_DatPro/AmtAvg.pdf</w:t>
        </w:r>
      </w:hyperlink>
    </w:p>
  </w:footnote>
  <w:footnote w:id="3">
    <w:p w14:paraId="4F365E7B" w14:textId="77777777" w:rsidR="006F1048" w:rsidRPr="000E78C3" w:rsidRDefault="006F1048" w:rsidP="00A30D28">
      <w:pPr>
        <w:pStyle w:val="FootnoteText"/>
      </w:pPr>
      <w:r>
        <w:rPr>
          <w:rStyle w:val="FootnoteReference"/>
        </w:rPr>
        <w:footnoteRef/>
      </w:r>
      <w:r>
        <w:t xml:space="preserve"> </w:t>
      </w:r>
      <w:hyperlink r:id="rId3" w:history="1">
        <w:r>
          <w:rPr>
            <w:rStyle w:val="Hyperlink"/>
          </w:rPr>
          <w:t>astatic370s (zonge.com)</w:t>
        </w:r>
      </w:hyperlink>
    </w:p>
  </w:footnote>
  <w:footnote w:id="4">
    <w:p w14:paraId="73D37DE1" w14:textId="77777777" w:rsidR="006F1048" w:rsidRPr="00A40AA1" w:rsidRDefault="006F1048" w:rsidP="00A30D28">
      <w:pPr>
        <w:pStyle w:val="FootnoteText"/>
      </w:pPr>
      <w:r>
        <w:rPr>
          <w:rStyle w:val="FootnoteReference"/>
        </w:rPr>
        <w:footnoteRef/>
      </w:r>
      <w:r>
        <w:t xml:space="preserve"> </w:t>
      </w:r>
      <w:hyperlink r:id="rId4" w:history="1">
        <w:r>
          <w:rPr>
            <w:rStyle w:val="Hyperlink"/>
          </w:rPr>
          <w:t>www.zonge.com/legacy/PDF_DatPro/AmtAvg.pdf</w:t>
        </w:r>
      </w:hyperlink>
    </w:p>
  </w:footnote>
  <w:footnote w:id="5">
    <w:p w14:paraId="139121D8" w14:textId="77777777" w:rsidR="006F1048" w:rsidRPr="000E78C3" w:rsidRDefault="006F1048" w:rsidP="00A30D28">
      <w:pPr>
        <w:pStyle w:val="FootnoteText"/>
      </w:pPr>
      <w:r>
        <w:rPr>
          <w:rStyle w:val="FootnoteReference"/>
        </w:rPr>
        <w:footnoteRef/>
      </w:r>
      <w:r>
        <w:t xml:space="preserve"> </w:t>
      </w:r>
      <w:hyperlink r:id="rId5" w:history="1">
        <w:r>
          <w:rPr>
            <w:rStyle w:val="Hyperlink"/>
          </w:rPr>
          <w:t>astatic370s (zonge.com)</w:t>
        </w:r>
      </w:hyperlink>
    </w:p>
  </w:footnote>
  <w:footnote w:id="6">
    <w:p w14:paraId="41CC0DBF" w14:textId="77777777" w:rsidR="006F1048" w:rsidRDefault="006F1048" w:rsidP="00A30D28">
      <w:pPr>
        <w:pStyle w:val="FootnoteText"/>
      </w:pPr>
      <w:r>
        <w:rPr>
          <w:rStyle w:val="FootnoteReference"/>
        </w:rPr>
        <w:footnoteRef/>
      </w:r>
      <w:r>
        <w:t xml:space="preserve"> </w:t>
      </w:r>
      <w:hyperlink r:id="rId6" w:history="1">
        <w:r>
          <w:rPr>
            <w:rStyle w:val="Hyperlink"/>
          </w:rPr>
          <w:t>FGDC Digital Cartographic Standard for Geologic Map Symbolization (PostScript Implementation) (usgs.gov)</w:t>
        </w:r>
      </w:hyperlink>
    </w:p>
  </w:footnote>
  <w:footnote w:id="7">
    <w:p w14:paraId="4C382DA8" w14:textId="77777777" w:rsidR="006F1048" w:rsidRDefault="006F1048" w:rsidP="00A30D28">
      <w:pPr>
        <w:pStyle w:val="FootnoteText"/>
      </w:pPr>
      <w:r>
        <w:rPr>
          <w:rStyle w:val="FootnoteReference"/>
        </w:rPr>
        <w:footnoteRef/>
      </w:r>
      <w:r>
        <w:t xml:space="preserve"> </w:t>
      </w:r>
      <w:hyperlink r:id="rId7" w:history="1">
        <w:r>
          <w:rPr>
            <w:rStyle w:val="Hyperlink"/>
          </w:rPr>
          <w:t>OFR-03-420 - A Catalog of Porosity and Permeability from Core Plugs in Siliciclastic Rocks (usgs.gov)</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20153"/>
    <w:multiLevelType w:val="hybridMultilevel"/>
    <w:tmpl w:val="05DE78D8"/>
    <w:lvl w:ilvl="0" w:tplc="7B303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E3520B"/>
    <w:multiLevelType w:val="hybridMultilevel"/>
    <w:tmpl w:val="9FC49996"/>
    <w:lvl w:ilvl="0" w:tplc="7E36810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95CA0"/>
    <w:multiLevelType w:val="hybridMultilevel"/>
    <w:tmpl w:val="C67E681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CA7AB9"/>
    <w:multiLevelType w:val="multilevel"/>
    <w:tmpl w:val="9B92B3B4"/>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CEE3E3C"/>
    <w:multiLevelType w:val="multilevel"/>
    <w:tmpl w:val="C818E03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0B93774"/>
    <w:multiLevelType w:val="hybridMultilevel"/>
    <w:tmpl w:val="A17CB7B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6" w15:restartNumberingAfterBreak="0">
    <w:nsid w:val="1144201F"/>
    <w:multiLevelType w:val="hybridMultilevel"/>
    <w:tmpl w:val="7130C77A"/>
    <w:lvl w:ilvl="0" w:tplc="FBF8EB1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43A3032"/>
    <w:multiLevelType w:val="hybridMultilevel"/>
    <w:tmpl w:val="63FE7754"/>
    <w:lvl w:ilvl="0" w:tplc="5AE6898C">
      <w:start w:val="4"/>
      <w:numFmt w:val="bullet"/>
      <w:lvlText w:val="-"/>
      <w:lvlJc w:val="left"/>
      <w:pPr>
        <w:ind w:left="1080" w:hanging="360"/>
      </w:pPr>
      <w:rPr>
        <w:rFonts w:ascii="AdvTT3c2d9f11" w:eastAsiaTheme="minorEastAsia" w:hAnsi="AdvTT3c2d9f11" w:cs="AdvTT3c2d9f11"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636C8C"/>
    <w:multiLevelType w:val="multilevel"/>
    <w:tmpl w:val="2CC61982"/>
    <w:lvl w:ilvl="0">
      <w:start w:val="3"/>
      <w:numFmt w:val="decimal"/>
      <w:lvlText w:val="%1."/>
      <w:lvlJc w:val="left"/>
      <w:pPr>
        <w:ind w:left="540" w:hanging="540"/>
      </w:pPr>
      <w:rPr>
        <w:rFonts w:hint="default"/>
      </w:rPr>
    </w:lvl>
    <w:lvl w:ilvl="1">
      <w:start w:val="2"/>
      <w:numFmt w:val="decimal"/>
      <w:lvlText w:val="%1.%2."/>
      <w:lvlJc w:val="left"/>
      <w:pPr>
        <w:ind w:left="1170" w:hanging="54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9" w15:restartNumberingAfterBreak="0">
    <w:nsid w:val="1D452A39"/>
    <w:multiLevelType w:val="multilevel"/>
    <w:tmpl w:val="C818E03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1E0301F1"/>
    <w:multiLevelType w:val="multilevel"/>
    <w:tmpl w:val="A726F292"/>
    <w:lvl w:ilvl="0">
      <w:start w:val="3"/>
      <w:numFmt w:val="decimal"/>
      <w:lvlText w:val="%1."/>
      <w:lvlJc w:val="left"/>
      <w:pPr>
        <w:ind w:left="1260" w:hanging="540"/>
      </w:pPr>
      <w:rPr>
        <w:rFonts w:hint="default"/>
      </w:rPr>
    </w:lvl>
    <w:lvl w:ilvl="1">
      <w:start w:val="1"/>
      <w:numFmt w:val="decimal"/>
      <w:lvlText w:val="%1.%2."/>
      <w:lvlJc w:val="left"/>
      <w:pPr>
        <w:ind w:left="162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60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680" w:hanging="1440"/>
      </w:pPr>
      <w:rPr>
        <w:rFonts w:hint="default"/>
      </w:rPr>
    </w:lvl>
    <w:lvl w:ilvl="8">
      <w:start w:val="1"/>
      <w:numFmt w:val="decimal"/>
      <w:lvlText w:val="%1.%2.%3.%4.%5.%6.%7.%8.%9."/>
      <w:lvlJc w:val="left"/>
      <w:pPr>
        <w:ind w:left="5400" w:hanging="1800"/>
      </w:pPr>
      <w:rPr>
        <w:rFonts w:hint="default"/>
      </w:rPr>
    </w:lvl>
  </w:abstractNum>
  <w:abstractNum w:abstractNumId="11" w15:restartNumberingAfterBreak="0">
    <w:nsid w:val="1E892D1E"/>
    <w:multiLevelType w:val="hybridMultilevel"/>
    <w:tmpl w:val="37BC7634"/>
    <w:lvl w:ilvl="0" w:tplc="5D32A06A">
      <w:start w:val="4"/>
      <w:numFmt w:val="bullet"/>
      <w:lvlText w:val="-"/>
      <w:lvlJc w:val="left"/>
      <w:pPr>
        <w:ind w:left="1080" w:hanging="360"/>
      </w:pPr>
      <w:rPr>
        <w:rFonts w:ascii="Calibri" w:eastAsiaTheme="minorEastAsia" w:hAnsi="Calibri" w:cs="Calibr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211B31FD"/>
    <w:multiLevelType w:val="multilevel"/>
    <w:tmpl w:val="C818E03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24A20B5C"/>
    <w:multiLevelType w:val="hybridMultilevel"/>
    <w:tmpl w:val="4D5068AE"/>
    <w:lvl w:ilvl="0" w:tplc="8F8A19A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35E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A7BB0"/>
    <w:multiLevelType w:val="multilevel"/>
    <w:tmpl w:val="324638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C6717C"/>
    <w:multiLevelType w:val="hybridMultilevel"/>
    <w:tmpl w:val="43A443CE"/>
    <w:lvl w:ilvl="0" w:tplc="3482AA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61E518E"/>
    <w:multiLevelType w:val="hybridMultilevel"/>
    <w:tmpl w:val="E52430B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88A3462"/>
    <w:multiLevelType w:val="hybridMultilevel"/>
    <w:tmpl w:val="6D224220"/>
    <w:lvl w:ilvl="0" w:tplc="DDE8B410">
      <w:start w:val="1"/>
      <w:numFmt w:val="upperRoman"/>
      <w:lvlText w:val="%1-"/>
      <w:lvlJc w:val="left"/>
      <w:pPr>
        <w:ind w:left="1080" w:hanging="720"/>
      </w:pPr>
      <w:rPr>
        <w:rFonts w:ascii="MSAM7" w:hAnsi="MSAM7" w:cs="MSAM7" w:hint="default"/>
        <w:color w:val="004040"/>
        <w:sz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95C32C8"/>
    <w:multiLevelType w:val="hybridMultilevel"/>
    <w:tmpl w:val="9028BF5A"/>
    <w:lvl w:ilvl="0" w:tplc="5D32A06A">
      <w:start w:val="4"/>
      <w:numFmt w:val="bullet"/>
      <w:lvlText w:val="-"/>
      <w:lvlJc w:val="left"/>
      <w:pPr>
        <w:ind w:left="1800" w:hanging="360"/>
      </w:pPr>
      <w:rPr>
        <w:rFonts w:ascii="Calibri" w:eastAsiaTheme="minorEastAsia" w:hAnsi="Calibri" w:cs="Calibri"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98F6679"/>
    <w:multiLevelType w:val="hybridMultilevel"/>
    <w:tmpl w:val="AE06D2A0"/>
    <w:lvl w:ilvl="0" w:tplc="A61890F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A35324E"/>
    <w:multiLevelType w:val="hybridMultilevel"/>
    <w:tmpl w:val="1F18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5025F2"/>
    <w:multiLevelType w:val="hybridMultilevel"/>
    <w:tmpl w:val="A5EE0A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32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897F15"/>
    <w:multiLevelType w:val="hybridMultilevel"/>
    <w:tmpl w:val="18084DA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5" w15:restartNumberingAfterBreak="0">
    <w:nsid w:val="4CCE3D9A"/>
    <w:multiLevelType w:val="hybridMultilevel"/>
    <w:tmpl w:val="DA8483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51E038D4"/>
    <w:multiLevelType w:val="hybridMultilevel"/>
    <w:tmpl w:val="0F1CF6C8"/>
    <w:lvl w:ilvl="0" w:tplc="E73454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C654F0A"/>
    <w:multiLevelType w:val="hybridMultilevel"/>
    <w:tmpl w:val="A872ABBE"/>
    <w:lvl w:ilvl="0" w:tplc="CC2A022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FA245F"/>
    <w:multiLevelType w:val="multilevel"/>
    <w:tmpl w:val="D60C017C"/>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EC7309F"/>
    <w:multiLevelType w:val="hybridMultilevel"/>
    <w:tmpl w:val="AE94E1A2"/>
    <w:lvl w:ilvl="0" w:tplc="EAF67E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ED4F59"/>
    <w:multiLevelType w:val="multilevel"/>
    <w:tmpl w:val="A656BEE0"/>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0EC001D"/>
    <w:multiLevelType w:val="multilevel"/>
    <w:tmpl w:val="324638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7F489B"/>
    <w:multiLevelType w:val="hybridMultilevel"/>
    <w:tmpl w:val="FCA8813C"/>
    <w:lvl w:ilvl="0" w:tplc="6066AC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B70C3C"/>
    <w:multiLevelType w:val="multilevel"/>
    <w:tmpl w:val="19ECF2C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24E697F"/>
    <w:multiLevelType w:val="hybridMultilevel"/>
    <w:tmpl w:val="A1525BE4"/>
    <w:lvl w:ilvl="0" w:tplc="F3C2E16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2BC582C"/>
    <w:multiLevelType w:val="multilevel"/>
    <w:tmpl w:val="A726F292"/>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44A1428"/>
    <w:multiLevelType w:val="hybridMultilevel"/>
    <w:tmpl w:val="D56C3812"/>
    <w:lvl w:ilvl="0" w:tplc="5D32A06A">
      <w:start w:val="4"/>
      <w:numFmt w:val="bullet"/>
      <w:lvlText w:val="-"/>
      <w:lvlJc w:val="left"/>
      <w:pPr>
        <w:ind w:left="1080" w:hanging="360"/>
      </w:pPr>
      <w:rPr>
        <w:rFonts w:ascii="Calibri" w:eastAsiaTheme="minorEastAsia" w:hAnsi="Calibri" w:cs="Calibr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7488697B"/>
    <w:multiLevelType w:val="hybridMultilevel"/>
    <w:tmpl w:val="43A443CE"/>
    <w:lvl w:ilvl="0" w:tplc="3482AA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959219A"/>
    <w:multiLevelType w:val="multilevel"/>
    <w:tmpl w:val="C818E03A"/>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abstractNumId w:val="31"/>
  </w:num>
  <w:num w:numId="2">
    <w:abstractNumId w:val="15"/>
  </w:num>
  <w:num w:numId="3">
    <w:abstractNumId w:val="22"/>
  </w:num>
  <w:num w:numId="4">
    <w:abstractNumId w:val="12"/>
  </w:num>
  <w:num w:numId="5">
    <w:abstractNumId w:val="9"/>
  </w:num>
  <w:num w:numId="6">
    <w:abstractNumId w:val="38"/>
  </w:num>
  <w:num w:numId="7">
    <w:abstractNumId w:val="4"/>
  </w:num>
  <w:num w:numId="8">
    <w:abstractNumId w:val="23"/>
  </w:num>
  <w:num w:numId="9">
    <w:abstractNumId w:val="35"/>
  </w:num>
  <w:num w:numId="10">
    <w:abstractNumId w:val="10"/>
  </w:num>
  <w:num w:numId="11">
    <w:abstractNumId w:val="8"/>
  </w:num>
  <w:num w:numId="12">
    <w:abstractNumId w:val="33"/>
  </w:num>
  <w:num w:numId="13">
    <w:abstractNumId w:val="3"/>
  </w:num>
  <w:num w:numId="14">
    <w:abstractNumId w:val="14"/>
  </w:num>
  <w:num w:numId="15">
    <w:abstractNumId w:val="28"/>
  </w:num>
  <w:num w:numId="16">
    <w:abstractNumId w:val="19"/>
  </w:num>
  <w:num w:numId="17">
    <w:abstractNumId w:val="7"/>
  </w:num>
  <w:num w:numId="18">
    <w:abstractNumId w:val="2"/>
  </w:num>
  <w:num w:numId="19">
    <w:abstractNumId w:val="25"/>
  </w:num>
  <w:num w:numId="20">
    <w:abstractNumId w:val="11"/>
  </w:num>
  <w:num w:numId="21">
    <w:abstractNumId w:val="36"/>
  </w:num>
  <w:num w:numId="22">
    <w:abstractNumId w:val="0"/>
  </w:num>
  <w:num w:numId="23">
    <w:abstractNumId w:val="5"/>
  </w:num>
  <w:num w:numId="24">
    <w:abstractNumId w:val="17"/>
  </w:num>
  <w:num w:numId="25">
    <w:abstractNumId w:val="24"/>
  </w:num>
  <w:num w:numId="26">
    <w:abstractNumId w:val="30"/>
  </w:num>
  <w:num w:numId="27">
    <w:abstractNumId w:val="13"/>
  </w:num>
  <w:num w:numId="28">
    <w:abstractNumId w:val="37"/>
  </w:num>
  <w:num w:numId="29">
    <w:abstractNumId w:val="21"/>
  </w:num>
  <w:num w:numId="30">
    <w:abstractNumId w:val="27"/>
  </w:num>
  <w:num w:numId="31">
    <w:abstractNumId w:val="20"/>
  </w:num>
  <w:num w:numId="32">
    <w:abstractNumId w:val="18"/>
  </w:num>
  <w:num w:numId="33">
    <w:abstractNumId w:val="1"/>
  </w:num>
  <w:num w:numId="34">
    <w:abstractNumId w:val="29"/>
  </w:num>
  <w:num w:numId="35">
    <w:abstractNumId w:val="32"/>
  </w:num>
  <w:num w:numId="36">
    <w:abstractNumId w:val="26"/>
  </w:num>
  <w:num w:numId="37">
    <w:abstractNumId w:val="6"/>
  </w:num>
  <w:num w:numId="38">
    <w:abstractNumId w:val="34"/>
  </w:num>
  <w:num w:numId="3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activeWritingStyle w:appName="MSWord" w:lang="es-ES" w:vendorID="64" w:dllVersion="6" w:nlCheck="1" w:checkStyle="0"/>
  <w:activeWritingStyle w:appName="MSWord" w:lang="en-US" w:vendorID="64" w:dllVersion="6" w:nlCheck="1" w:checkStyle="1"/>
  <w:activeWritingStyle w:appName="MSWord" w:lang="fr-FR" w:vendorID="64" w:dllVersion="6" w:nlCheck="1" w:checkStyle="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NTMyMDA1MjAzM7BU0lEKTi0uzszPAykwqgUALZ/jQSwAAAA="/>
  </w:docVars>
  <w:rsids>
    <w:rsidRoot w:val="00A30D28"/>
    <w:rsid w:val="00067A03"/>
    <w:rsid w:val="000748CA"/>
    <w:rsid w:val="0008336B"/>
    <w:rsid w:val="00097FFB"/>
    <w:rsid w:val="000C528A"/>
    <w:rsid w:val="00134E82"/>
    <w:rsid w:val="00175DC7"/>
    <w:rsid w:val="001A7F67"/>
    <w:rsid w:val="001B5CDC"/>
    <w:rsid w:val="00200B88"/>
    <w:rsid w:val="002155B5"/>
    <w:rsid w:val="00243EC4"/>
    <w:rsid w:val="00295448"/>
    <w:rsid w:val="00296EAE"/>
    <w:rsid w:val="003833FE"/>
    <w:rsid w:val="003A5702"/>
    <w:rsid w:val="003D0B7A"/>
    <w:rsid w:val="003D1A43"/>
    <w:rsid w:val="004065CD"/>
    <w:rsid w:val="00465E0E"/>
    <w:rsid w:val="004B7CCA"/>
    <w:rsid w:val="004C2F04"/>
    <w:rsid w:val="00557385"/>
    <w:rsid w:val="00576DB3"/>
    <w:rsid w:val="00580505"/>
    <w:rsid w:val="00585610"/>
    <w:rsid w:val="0061359B"/>
    <w:rsid w:val="00622480"/>
    <w:rsid w:val="00687B28"/>
    <w:rsid w:val="006F1048"/>
    <w:rsid w:val="00706068"/>
    <w:rsid w:val="00723E2C"/>
    <w:rsid w:val="00733F7C"/>
    <w:rsid w:val="007560B1"/>
    <w:rsid w:val="007856E3"/>
    <w:rsid w:val="008567D8"/>
    <w:rsid w:val="00862C70"/>
    <w:rsid w:val="008A7B3C"/>
    <w:rsid w:val="008E7CC1"/>
    <w:rsid w:val="008F5A97"/>
    <w:rsid w:val="009956E5"/>
    <w:rsid w:val="00A110B1"/>
    <w:rsid w:val="00A12578"/>
    <w:rsid w:val="00A1637C"/>
    <w:rsid w:val="00A30D28"/>
    <w:rsid w:val="00A37CF1"/>
    <w:rsid w:val="00AA4080"/>
    <w:rsid w:val="00AC5843"/>
    <w:rsid w:val="00AE07CB"/>
    <w:rsid w:val="00B540DB"/>
    <w:rsid w:val="00B652A3"/>
    <w:rsid w:val="00BB3C2A"/>
    <w:rsid w:val="00BC6047"/>
    <w:rsid w:val="00BD5606"/>
    <w:rsid w:val="00C0728A"/>
    <w:rsid w:val="00C814B5"/>
    <w:rsid w:val="00C95B79"/>
    <w:rsid w:val="00C9743C"/>
    <w:rsid w:val="00CC5FE6"/>
    <w:rsid w:val="00CD1ED5"/>
    <w:rsid w:val="00CE1387"/>
    <w:rsid w:val="00CF0FD6"/>
    <w:rsid w:val="00D10388"/>
    <w:rsid w:val="00D16304"/>
    <w:rsid w:val="00D50608"/>
    <w:rsid w:val="00D51DA8"/>
    <w:rsid w:val="00DA1DA2"/>
    <w:rsid w:val="00DC3331"/>
    <w:rsid w:val="00E23A16"/>
    <w:rsid w:val="00E44959"/>
    <w:rsid w:val="00E833BB"/>
    <w:rsid w:val="00E85E8E"/>
    <w:rsid w:val="00EA0107"/>
    <w:rsid w:val="00EA66B0"/>
    <w:rsid w:val="00EC1DE7"/>
    <w:rsid w:val="00F1186F"/>
    <w:rsid w:val="00F43491"/>
    <w:rsid w:val="00F51AEC"/>
    <w:rsid w:val="00F61579"/>
    <w:rsid w:val="00F6776F"/>
    <w:rsid w:val="00FA2AD6"/>
    <w:rsid w:val="00FB587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85D59"/>
  <w15:chartTrackingRefBased/>
  <w15:docId w15:val="{E19AA27A-32F0-4D29-895F-04565E538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0D28"/>
    <w:rPr>
      <w:rFonts w:ascii="Times New Roman" w:eastAsiaTheme="minorEastAsia" w:hAnsi="Times New Roman"/>
      <w:sz w:val="24"/>
      <w:lang w:val="en-US" w:eastAsia="zh-CN"/>
    </w:rPr>
  </w:style>
  <w:style w:type="paragraph" w:styleId="Heading1">
    <w:name w:val="heading 1"/>
    <w:basedOn w:val="Normal"/>
    <w:next w:val="Normal"/>
    <w:link w:val="Heading1Char"/>
    <w:uiPriority w:val="9"/>
    <w:qFormat/>
    <w:rsid w:val="00A30D28"/>
    <w:pPr>
      <w:keepNext/>
      <w:keepLines/>
      <w:spacing w:before="36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A30D28"/>
    <w:pPr>
      <w:keepNext/>
      <w:keepLines/>
      <w:spacing w:before="120" w:after="12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30D28"/>
    <w:pPr>
      <w:keepNext/>
      <w:keepLines/>
      <w:spacing w:before="160" w:after="120"/>
      <w:outlineLvl w:val="2"/>
    </w:pPr>
    <w:rPr>
      <w:rFonts w:eastAsiaTheme="majorEastAsia" w:cstheme="majorBidi"/>
      <w:b/>
      <w:szCs w:val="24"/>
    </w:rPr>
  </w:style>
  <w:style w:type="paragraph" w:styleId="Heading4">
    <w:name w:val="heading 4"/>
    <w:basedOn w:val="Normal"/>
    <w:link w:val="Heading4Char"/>
    <w:uiPriority w:val="9"/>
    <w:qFormat/>
    <w:rsid w:val="00A30D28"/>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D28"/>
    <w:rPr>
      <w:rFonts w:ascii="Times New Roman" w:eastAsiaTheme="majorEastAsia" w:hAnsi="Times New Roman" w:cstheme="majorBidi"/>
      <w:b/>
      <w:sz w:val="24"/>
      <w:szCs w:val="32"/>
      <w:lang w:val="en-US" w:eastAsia="zh-CN"/>
    </w:rPr>
  </w:style>
  <w:style w:type="character" w:customStyle="1" w:styleId="Heading2Char">
    <w:name w:val="Heading 2 Char"/>
    <w:basedOn w:val="DefaultParagraphFont"/>
    <w:link w:val="Heading2"/>
    <w:uiPriority w:val="9"/>
    <w:rsid w:val="00A30D28"/>
    <w:rPr>
      <w:rFonts w:ascii="Times New Roman" w:eastAsiaTheme="majorEastAsia" w:hAnsi="Times New Roman" w:cstheme="majorBidi"/>
      <w:b/>
      <w:sz w:val="24"/>
      <w:szCs w:val="26"/>
      <w:lang w:val="en-US" w:eastAsia="zh-CN"/>
    </w:rPr>
  </w:style>
  <w:style w:type="character" w:customStyle="1" w:styleId="Heading3Char">
    <w:name w:val="Heading 3 Char"/>
    <w:basedOn w:val="DefaultParagraphFont"/>
    <w:link w:val="Heading3"/>
    <w:uiPriority w:val="9"/>
    <w:rsid w:val="00A30D28"/>
    <w:rPr>
      <w:rFonts w:ascii="Times New Roman" w:eastAsiaTheme="majorEastAsia" w:hAnsi="Times New Roman" w:cstheme="majorBidi"/>
      <w:b/>
      <w:sz w:val="24"/>
      <w:szCs w:val="24"/>
      <w:lang w:val="en-US" w:eastAsia="zh-CN"/>
    </w:rPr>
  </w:style>
  <w:style w:type="character" w:customStyle="1" w:styleId="Heading4Char">
    <w:name w:val="Heading 4 Char"/>
    <w:basedOn w:val="DefaultParagraphFont"/>
    <w:link w:val="Heading4"/>
    <w:uiPriority w:val="9"/>
    <w:rsid w:val="00A30D28"/>
    <w:rPr>
      <w:rFonts w:ascii="Times New Roman" w:eastAsia="Times New Roman" w:hAnsi="Times New Roman" w:cs="Times New Roman"/>
      <w:b/>
      <w:bCs/>
      <w:sz w:val="24"/>
      <w:szCs w:val="24"/>
      <w:lang w:val="en-US" w:eastAsia="zh-CN"/>
    </w:rPr>
  </w:style>
  <w:style w:type="paragraph" w:customStyle="1" w:styleId="Affiliation">
    <w:name w:val="Affiliation"/>
    <w:basedOn w:val="Normal"/>
    <w:qFormat/>
    <w:rsid w:val="00A30D28"/>
    <w:pPr>
      <w:spacing w:before="120" w:after="0" w:line="240" w:lineRule="auto"/>
      <w:jc w:val="both"/>
    </w:pPr>
    <w:rPr>
      <w:rFonts w:eastAsia="Times New Roman" w:cs="Times New Roman"/>
      <w:szCs w:val="24"/>
      <w:lang w:eastAsia="en-US"/>
    </w:rPr>
  </w:style>
  <w:style w:type="paragraph" w:styleId="ListParagraph">
    <w:name w:val="List Paragraph"/>
    <w:basedOn w:val="Normal"/>
    <w:uiPriority w:val="34"/>
    <w:qFormat/>
    <w:rsid w:val="00A30D28"/>
    <w:pPr>
      <w:ind w:left="720"/>
      <w:contextualSpacing/>
    </w:pPr>
  </w:style>
  <w:style w:type="character" w:styleId="PlaceholderText">
    <w:name w:val="Placeholder Text"/>
    <w:basedOn w:val="DefaultParagraphFont"/>
    <w:uiPriority w:val="99"/>
    <w:semiHidden/>
    <w:rsid w:val="00A30D28"/>
    <w:rPr>
      <w:color w:val="808080"/>
    </w:rPr>
  </w:style>
  <w:style w:type="character" w:styleId="LineNumber">
    <w:name w:val="line number"/>
    <w:basedOn w:val="DefaultParagraphFont"/>
    <w:uiPriority w:val="99"/>
    <w:semiHidden/>
    <w:unhideWhenUsed/>
    <w:rsid w:val="00A30D28"/>
  </w:style>
  <w:style w:type="character" w:styleId="Hyperlink">
    <w:name w:val="Hyperlink"/>
    <w:basedOn w:val="DefaultParagraphFont"/>
    <w:uiPriority w:val="99"/>
    <w:unhideWhenUsed/>
    <w:rsid w:val="00A30D28"/>
    <w:rPr>
      <w:color w:val="0000FF"/>
      <w:u w:val="single"/>
    </w:rPr>
  </w:style>
  <w:style w:type="paragraph" w:styleId="Header">
    <w:name w:val="header"/>
    <w:basedOn w:val="Normal"/>
    <w:link w:val="HeaderChar"/>
    <w:uiPriority w:val="99"/>
    <w:unhideWhenUsed/>
    <w:rsid w:val="00A30D28"/>
    <w:pPr>
      <w:tabs>
        <w:tab w:val="center" w:pos="4320"/>
        <w:tab w:val="right" w:pos="8640"/>
      </w:tabs>
      <w:spacing w:after="0" w:line="240" w:lineRule="auto"/>
    </w:pPr>
  </w:style>
  <w:style w:type="character" w:customStyle="1" w:styleId="HeaderChar">
    <w:name w:val="Header Char"/>
    <w:basedOn w:val="DefaultParagraphFont"/>
    <w:link w:val="Header"/>
    <w:uiPriority w:val="99"/>
    <w:rsid w:val="00A30D28"/>
    <w:rPr>
      <w:rFonts w:ascii="Times New Roman" w:eastAsiaTheme="minorEastAsia" w:hAnsi="Times New Roman"/>
      <w:sz w:val="24"/>
      <w:lang w:val="en-US" w:eastAsia="zh-CN"/>
    </w:rPr>
  </w:style>
  <w:style w:type="paragraph" w:styleId="Footer">
    <w:name w:val="footer"/>
    <w:basedOn w:val="Normal"/>
    <w:link w:val="FooterChar"/>
    <w:uiPriority w:val="99"/>
    <w:unhideWhenUsed/>
    <w:rsid w:val="00A30D28"/>
    <w:pPr>
      <w:tabs>
        <w:tab w:val="center" w:pos="4320"/>
        <w:tab w:val="right" w:pos="8640"/>
      </w:tabs>
      <w:spacing w:after="0" w:line="240" w:lineRule="auto"/>
    </w:pPr>
  </w:style>
  <w:style w:type="character" w:customStyle="1" w:styleId="FooterChar">
    <w:name w:val="Footer Char"/>
    <w:basedOn w:val="DefaultParagraphFont"/>
    <w:link w:val="Footer"/>
    <w:uiPriority w:val="99"/>
    <w:rsid w:val="00A30D28"/>
    <w:rPr>
      <w:rFonts w:ascii="Times New Roman" w:eastAsiaTheme="minorEastAsia" w:hAnsi="Times New Roman"/>
      <w:sz w:val="24"/>
      <w:lang w:val="en-US" w:eastAsia="zh-CN"/>
    </w:rPr>
  </w:style>
  <w:style w:type="paragraph" w:styleId="BalloonText">
    <w:name w:val="Balloon Text"/>
    <w:basedOn w:val="Normal"/>
    <w:link w:val="BalloonTextChar"/>
    <w:uiPriority w:val="99"/>
    <w:semiHidden/>
    <w:unhideWhenUsed/>
    <w:rsid w:val="00A30D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0D28"/>
    <w:rPr>
      <w:rFonts w:ascii="Segoe UI" w:eastAsiaTheme="minorEastAsia" w:hAnsi="Segoe UI" w:cs="Segoe UI"/>
      <w:sz w:val="18"/>
      <w:szCs w:val="18"/>
      <w:lang w:val="en-US" w:eastAsia="zh-CN"/>
    </w:rPr>
  </w:style>
  <w:style w:type="character" w:styleId="CommentReference">
    <w:name w:val="annotation reference"/>
    <w:basedOn w:val="DefaultParagraphFont"/>
    <w:uiPriority w:val="99"/>
    <w:semiHidden/>
    <w:unhideWhenUsed/>
    <w:rsid w:val="00A30D28"/>
    <w:rPr>
      <w:sz w:val="16"/>
      <w:szCs w:val="16"/>
    </w:rPr>
  </w:style>
  <w:style w:type="paragraph" w:styleId="CommentText">
    <w:name w:val="annotation text"/>
    <w:basedOn w:val="Normal"/>
    <w:link w:val="CommentTextChar"/>
    <w:uiPriority w:val="99"/>
    <w:semiHidden/>
    <w:unhideWhenUsed/>
    <w:rsid w:val="00A30D28"/>
    <w:pPr>
      <w:spacing w:line="240" w:lineRule="auto"/>
    </w:pPr>
    <w:rPr>
      <w:sz w:val="20"/>
      <w:szCs w:val="20"/>
    </w:rPr>
  </w:style>
  <w:style w:type="character" w:customStyle="1" w:styleId="CommentTextChar">
    <w:name w:val="Comment Text Char"/>
    <w:basedOn w:val="DefaultParagraphFont"/>
    <w:link w:val="CommentText"/>
    <w:uiPriority w:val="99"/>
    <w:semiHidden/>
    <w:rsid w:val="00A30D28"/>
    <w:rPr>
      <w:rFonts w:ascii="Times New Roman" w:eastAsiaTheme="minorEastAsia" w:hAnsi="Times New Roman"/>
      <w:sz w:val="20"/>
      <w:szCs w:val="20"/>
      <w:lang w:val="en-US" w:eastAsia="zh-CN"/>
    </w:rPr>
  </w:style>
  <w:style w:type="paragraph" w:styleId="CommentSubject">
    <w:name w:val="annotation subject"/>
    <w:basedOn w:val="CommentText"/>
    <w:next w:val="CommentText"/>
    <w:link w:val="CommentSubjectChar"/>
    <w:uiPriority w:val="99"/>
    <w:semiHidden/>
    <w:unhideWhenUsed/>
    <w:rsid w:val="00A30D28"/>
    <w:rPr>
      <w:b/>
      <w:bCs/>
    </w:rPr>
  </w:style>
  <w:style w:type="character" w:customStyle="1" w:styleId="CommentSubjectChar">
    <w:name w:val="Comment Subject Char"/>
    <w:basedOn w:val="CommentTextChar"/>
    <w:link w:val="CommentSubject"/>
    <w:uiPriority w:val="99"/>
    <w:semiHidden/>
    <w:rsid w:val="00A30D28"/>
    <w:rPr>
      <w:rFonts w:ascii="Times New Roman" w:eastAsiaTheme="minorEastAsia" w:hAnsi="Times New Roman"/>
      <w:b/>
      <w:bCs/>
      <w:sz w:val="20"/>
      <w:szCs w:val="20"/>
      <w:lang w:val="en-US" w:eastAsia="zh-CN"/>
    </w:rPr>
  </w:style>
  <w:style w:type="paragraph" w:styleId="Revision">
    <w:name w:val="Revision"/>
    <w:hidden/>
    <w:uiPriority w:val="99"/>
    <w:semiHidden/>
    <w:rsid w:val="00A30D28"/>
    <w:pPr>
      <w:spacing w:after="0" w:line="240" w:lineRule="auto"/>
    </w:pPr>
    <w:rPr>
      <w:rFonts w:eastAsiaTheme="minorEastAsia"/>
      <w:lang w:val="en-US" w:eastAsia="zh-CN"/>
    </w:rPr>
  </w:style>
  <w:style w:type="paragraph" w:styleId="FootnoteText">
    <w:name w:val="footnote text"/>
    <w:basedOn w:val="Normal"/>
    <w:link w:val="FootnoteTextChar"/>
    <w:uiPriority w:val="99"/>
    <w:semiHidden/>
    <w:unhideWhenUsed/>
    <w:rsid w:val="00A30D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0D28"/>
    <w:rPr>
      <w:rFonts w:ascii="Times New Roman" w:eastAsiaTheme="minorEastAsia" w:hAnsi="Times New Roman"/>
      <w:sz w:val="20"/>
      <w:szCs w:val="20"/>
      <w:lang w:val="en-US" w:eastAsia="zh-CN"/>
    </w:rPr>
  </w:style>
  <w:style w:type="character" w:styleId="FootnoteReference">
    <w:name w:val="footnote reference"/>
    <w:basedOn w:val="DefaultParagraphFont"/>
    <w:uiPriority w:val="99"/>
    <w:semiHidden/>
    <w:unhideWhenUsed/>
    <w:rsid w:val="00A30D28"/>
    <w:rPr>
      <w:vertAlign w:val="superscript"/>
    </w:rPr>
  </w:style>
  <w:style w:type="table" w:customStyle="1" w:styleId="TableGrid3">
    <w:name w:val="Table Grid3"/>
    <w:basedOn w:val="TableNormal"/>
    <w:uiPriority w:val="39"/>
    <w:rsid w:val="00A30D28"/>
    <w:pPr>
      <w:spacing w:after="0" w:line="240" w:lineRule="auto"/>
    </w:pPr>
    <w:rPr>
      <w:rFonts w:eastAsiaTheme="minorEastAsia"/>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0D28"/>
    <w:pPr>
      <w:spacing w:after="200" w:line="240" w:lineRule="auto"/>
    </w:pPr>
    <w:rPr>
      <w:iCs/>
      <w:szCs w:val="18"/>
    </w:rPr>
  </w:style>
  <w:style w:type="character" w:styleId="EndnoteReference">
    <w:name w:val="endnote reference"/>
    <w:basedOn w:val="DefaultParagraphFont"/>
    <w:uiPriority w:val="99"/>
    <w:semiHidden/>
    <w:unhideWhenUsed/>
    <w:rsid w:val="00A30D28"/>
    <w:rPr>
      <w:vertAlign w:val="superscript"/>
    </w:rPr>
  </w:style>
  <w:style w:type="table" w:customStyle="1" w:styleId="TableGrid2">
    <w:name w:val="Table Grid2"/>
    <w:basedOn w:val="TableNormal"/>
    <w:uiPriority w:val="39"/>
    <w:rsid w:val="00A30D28"/>
    <w:pPr>
      <w:spacing w:after="0" w:line="240" w:lineRule="auto"/>
    </w:pPr>
    <w:rPr>
      <w:rFonts w:eastAsiaTheme="minorEastAsia"/>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30D28"/>
    <w:rPr>
      <w:b/>
      <w:bCs/>
    </w:rPr>
  </w:style>
  <w:style w:type="table" w:styleId="TableGrid">
    <w:name w:val="Table Grid"/>
    <w:basedOn w:val="TableNormal"/>
    <w:uiPriority w:val="39"/>
    <w:rsid w:val="00A30D28"/>
    <w:pPr>
      <w:spacing w:after="0" w:line="240" w:lineRule="auto"/>
    </w:pPr>
    <w:rPr>
      <w:rFonts w:eastAsiaTheme="minorEastAsia"/>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30D28"/>
    <w:rPr>
      <w:i/>
      <w:iCs/>
    </w:rPr>
  </w:style>
  <w:style w:type="paragraph" w:styleId="HTMLPreformatted">
    <w:name w:val="HTML Preformatted"/>
    <w:basedOn w:val="Normal"/>
    <w:link w:val="HTMLPreformattedChar"/>
    <w:uiPriority w:val="99"/>
    <w:semiHidden/>
    <w:unhideWhenUsed/>
    <w:rsid w:val="00A30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0D28"/>
    <w:rPr>
      <w:rFonts w:ascii="Courier New" w:eastAsia="Times New Roman" w:hAnsi="Courier New" w:cs="Courier New"/>
      <w:sz w:val="20"/>
      <w:szCs w:val="20"/>
      <w:lang w:val="en-US" w:eastAsia="zh-CN"/>
    </w:rPr>
  </w:style>
  <w:style w:type="character" w:customStyle="1" w:styleId="hn">
    <w:name w:val="hn"/>
    <w:basedOn w:val="DefaultParagraphFont"/>
    <w:rsid w:val="00A30D28"/>
  </w:style>
  <w:style w:type="character" w:customStyle="1" w:styleId="mi">
    <w:name w:val="mi"/>
    <w:basedOn w:val="DefaultParagraphFont"/>
    <w:rsid w:val="00A30D28"/>
  </w:style>
  <w:style w:type="character" w:customStyle="1" w:styleId="mo">
    <w:name w:val="mo"/>
    <w:basedOn w:val="DefaultParagraphFont"/>
    <w:rsid w:val="00A30D28"/>
  </w:style>
  <w:style w:type="character" w:customStyle="1" w:styleId="mjxassistivemathml">
    <w:name w:val="mjx_assistive_mathml"/>
    <w:basedOn w:val="DefaultParagraphFont"/>
    <w:rsid w:val="00A30D28"/>
  </w:style>
  <w:style w:type="paragraph" w:styleId="NormalWeb">
    <w:name w:val="Normal (Web)"/>
    <w:basedOn w:val="Normal"/>
    <w:uiPriority w:val="99"/>
    <w:unhideWhenUsed/>
    <w:rsid w:val="00A30D28"/>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zonge.com/legacy/PDF_DatPro/Astatic.pdf" TargetMode="External"/><Relationship Id="rId7" Type="http://schemas.openxmlformats.org/officeDocument/2006/relationships/hyperlink" Target="https://pubs.usgs.gov/of/2003/ofr-03-420/ofr-03-420.html" TargetMode="External"/><Relationship Id="rId2" Type="http://schemas.openxmlformats.org/officeDocument/2006/relationships/hyperlink" Target="http://www.zonge.com/legacy/PDF_DatPro/AmtAvg.pdf" TargetMode="External"/><Relationship Id="rId1" Type="http://schemas.openxmlformats.org/officeDocument/2006/relationships/hyperlink" Target="https://pubs.usgs.gov/tm/2006/11A02/" TargetMode="External"/><Relationship Id="rId6" Type="http://schemas.openxmlformats.org/officeDocument/2006/relationships/hyperlink" Target="https://pubs.usgs.gov/tm/2006/11A02/" TargetMode="External"/><Relationship Id="rId5" Type="http://schemas.openxmlformats.org/officeDocument/2006/relationships/hyperlink" Target="http://www.zonge.com/legacy/PDF_DatPro/Astatic.pdf" TargetMode="External"/><Relationship Id="rId4" Type="http://schemas.openxmlformats.org/officeDocument/2006/relationships/hyperlink" Target="http://www.zonge.com/legacy/PDF_DatPro/AmtAvg.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77FBA-8366-4023-A59E-322FE4108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48324</Words>
  <Characters>265788</Characters>
  <Application>Microsoft Office Word</Application>
  <DocSecurity>0</DocSecurity>
  <Lines>2214</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Daniel03</dc:creator>
  <cp:keywords/>
  <dc:description/>
  <cp:lastModifiedBy>Daniel03</cp:lastModifiedBy>
  <cp:revision>2</cp:revision>
  <dcterms:created xsi:type="dcterms:W3CDTF">2021-08-27T09:40:00Z</dcterms:created>
  <dcterms:modified xsi:type="dcterms:W3CDTF">2021-08-27T09:40:00Z</dcterms:modified>
</cp:coreProperties>
</file>